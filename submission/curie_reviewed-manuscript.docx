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4.4.0 -->
  <w:body>
    <w:p>
      <w:pPr>
        <w:pStyle w:val="FirstParagraph"/>
      </w:pPr>
      <w:r>
        <w:rPr>
          <w:rStyle w:val="CommentReference"/>
        </w:rPr>
        <w:commentReference w:id="0"/>
      </w:r>
      <w:r>
        <w:rPr>
          <w:b/>
          <w:bCs/>
          <w:lang w:val="en-US"/>
        </w:rPr>
        <w:t>A</w:t>
      </w:r>
      <w:r>
        <w:rPr>
          <w:b/>
          <w:bCs/>
          <w:lang w:val="en-US"/>
        </w:rPr>
        <w:t xml:space="preserve"> high-throughput phenotyping pipeline for quinoa (</w:t>
      </w:r>
      <w:r>
        <w:rPr>
          <w:b/>
          <w:bCs/>
          <w:i/>
          <w:iCs/>
          <w:lang w:val="en-US"/>
        </w:rPr>
        <w:t>Chenopodium quinoa</w:t>
      </w:r>
      <w:r>
        <w:rPr>
          <w:b/>
          <w:bCs/>
          <w:lang w:val="en-US"/>
        </w:rPr>
        <w:t xml:space="preserve">) panicles </w:t>
      </w:r>
      <w:del w:id="1" w:author="Editor 2" w:date="2024-11-25T04:51:30Z">
        <w:r>
          <w:rPr>
            <w:b/>
            <w:bCs/>
            <w:lang w:val="en-US"/>
          </w:rPr>
          <w:delText>using</w:delText>
        </w:r>
      </w:del>
      <w:ins w:id="2" w:author="Editor 2" w:date="2024-11-25T04:51:30Z">
        <w:r>
          <w:rPr>
            <w:b/>
            <w:bCs/>
            <w:lang w:val="en-US"/>
          </w:rPr>
          <w:t>via</w:t>
        </w:r>
      </w:ins>
      <w:r>
        <w:rPr>
          <w:b/>
          <w:bCs/>
          <w:lang w:val="en-US"/>
        </w:rPr>
        <w:t xml:space="preserve"> image analysis with convolutional neural networks</w:t>
      </w:r>
    </w:p>
    <w:p>
      <w:pPr>
        <w:pStyle w:val="BodyText"/>
      </w:pPr>
      <w:r>
        <w:rPr>
          <w:lang w:val="en-US"/>
        </w:rPr>
        <w:t>Flavio Lozano-Isla</w:t>
      </w:r>
      <w:r>
        <w:rPr>
          <w:vertAlign w:val="superscript"/>
          <w:lang w:val="en-US"/>
        </w:rPr>
        <w:t>1,2</w:t>
      </w:r>
      <w:r>
        <w:rPr>
          <w:lang w:val="en-US"/>
        </w:rPr>
        <w:t>, Lydia Kienbaum</w:t>
      </w:r>
      <w:r>
        <w:rPr>
          <w:vertAlign w:val="superscript"/>
          <w:lang w:val="en-US"/>
        </w:rPr>
        <w:t>1</w:t>
      </w:r>
      <w:r>
        <w:rPr>
          <w:lang w:val="en-US"/>
        </w:rPr>
        <w:t>, Bettina I.G. Haussmann</w:t>
      </w:r>
      <w:r>
        <w:rPr>
          <w:vertAlign w:val="superscript"/>
          <w:lang w:val="en-US"/>
        </w:rPr>
        <w:t>1,3</w:t>
      </w:r>
      <w:r>
        <w:rPr>
          <w:lang w:val="en-US"/>
        </w:rPr>
        <w:t>, Karl Schmid</w:t>
      </w:r>
      <w:r>
        <w:rPr>
          <w:vertAlign w:val="superscript"/>
          <w:lang w:val="en-US"/>
        </w:rPr>
        <w:t>1*</w:t>
      </w:r>
    </w:p>
    <w:p>
      <w:pPr>
        <w:pStyle w:val="BodyText"/>
      </w:pPr>
      <w:r>
        <w:rPr>
          <w:vertAlign w:val="superscript"/>
          <w:lang w:val="en-US"/>
        </w:rPr>
        <w:t>1</w:t>
      </w:r>
      <w:r>
        <w:rPr>
          <w:lang w:val="en-US"/>
        </w:rPr>
        <w:t xml:space="preserve"> Institute of Plant Breeding, Seed Science and Population Genetics, University of Hohenheim, Stuttgart, Germany</w:t>
      </w:r>
    </w:p>
    <w:p>
      <w:pPr>
        <w:pStyle w:val="BodyText"/>
      </w:pPr>
      <w:r>
        <w:rPr>
          <w:vertAlign w:val="superscript"/>
          <w:lang w:val="en-US"/>
        </w:rPr>
        <w:t>2</w:t>
      </w:r>
      <w:r>
        <w:rPr>
          <w:lang w:val="en-US"/>
        </w:rPr>
        <w:t xml:space="preserve"> Present affiliation: Instituto de Investigación para el Desarrollo Sustentable de Ceja de Selva (INDES-CES), Universidad Nacional Toribio Rodríguez de Mendoza de Amazonas, Chachapoyas, Peru.</w:t>
      </w:r>
    </w:p>
    <w:p>
      <w:pPr>
        <w:pStyle w:val="BodyText"/>
      </w:pPr>
      <w:r>
        <w:rPr>
          <w:vertAlign w:val="superscript"/>
          <w:lang w:val="en-US"/>
        </w:rPr>
        <w:t>3</w:t>
      </w:r>
      <w:r>
        <w:rPr>
          <w:lang w:val="en-US"/>
        </w:rPr>
        <w:t xml:space="preserve"> Present affiliation: German Institute for Tropical and Subtropical Agriculture (DITSL GmbH), Witzenhausen, Germany</w:t>
      </w:r>
    </w:p>
    <w:p>
      <w:pPr>
        <w:pStyle w:val="BodyText"/>
      </w:pPr>
      <w:r>
        <w:rPr>
          <w:lang w:val="en-US"/>
        </w:rPr>
        <w:t xml:space="preserve">*Corresponding author. Email: </w:t>
      </w:r>
      <w:hyperlink r:id="rId7">
        <w:r>
          <w:rPr>
            <w:rStyle w:val="Hyperlink"/>
            <w:lang w:val="en-US"/>
          </w:rPr>
          <w:t>karl.schmid@uni-hohenheim.de</w:t>
        </w:r>
      </w:hyperlink>
    </w:p>
    <w:p>
      <w:pPr>
        <w:pStyle w:val="BodyText"/>
      </w:pPr>
      <w:r>
        <w:rPr>
          <w:b/>
          <w:bCs/>
          <w:lang w:val="en-US"/>
        </w:rPr>
        <w:t>ORCID IDs:</w:t>
      </w:r>
    </w:p>
    <w:p>
      <w:pPr>
        <w:pStyle w:val="BodyText"/>
      </w:pPr>
      <w:r>
        <w:rPr>
          <w:lang w:val="en-US"/>
        </w:rPr>
        <w:t>Flavio Lozano-Isla: 0000-0002-0714-669X</w:t>
      </w:r>
    </w:p>
    <w:p>
      <w:pPr>
        <w:pStyle w:val="BodyText"/>
      </w:pPr>
      <w:r>
        <w:rPr>
          <w:lang w:val="en-US"/>
        </w:rPr>
        <w:t>Lydia Kienbaum: 0000-0003-0218-693X</w:t>
      </w:r>
    </w:p>
    <w:p>
      <w:pPr>
        <w:pStyle w:val="BodyText"/>
      </w:pPr>
      <w:r>
        <w:rPr>
          <w:lang w:val="en-US"/>
        </w:rPr>
        <w:t>Bettina I.G. Haussmann: 0000-0002-2360-6799</w:t>
      </w:r>
    </w:p>
    <w:p>
      <w:pPr>
        <w:pStyle w:val="BodyText"/>
      </w:pPr>
      <w:r>
        <w:rPr>
          <w:lang w:val="en-US"/>
        </w:rPr>
        <w:t>Karl Schmid: 0000-0001-5129-895X</w:t>
      </w:r>
    </w:p>
    <w:p>
      <w:r>
        <w:rPr>
          <w:lang w:val="en-US"/>
        </w:rPr>
        <w:br w:type="page"/>
      </w:r>
    </w:p>
    <w:p>
      <w:pPr>
        <w:pStyle w:val="BodyText"/>
      </w:pPr>
      <w:r>
        <w:rPr>
          <w:b/>
          <w:bCs/>
          <w:lang w:val="en-US"/>
        </w:rPr>
        <w:t>STATEMENTS AND DECLARATIONS</w:t>
      </w:r>
    </w:p>
    <w:p>
      <w:pPr>
        <w:pStyle w:val="BodyText"/>
      </w:pPr>
      <w:r>
        <w:rPr>
          <w:b/>
          <w:bCs/>
          <w:lang w:val="en-US"/>
        </w:rPr>
        <w:t>Acknowledgments</w:t>
      </w:r>
    </w:p>
    <w:p>
      <w:pPr>
        <w:pStyle w:val="BodyText"/>
      </w:pPr>
      <w:r>
        <w:rPr>
          <w:lang w:val="en-US"/>
        </w:rPr>
        <w:t>We acknowledge support from the High Performance and Cloud Computing Group at the Zentrum für Datenverarbeitung of the University of Tübingen, the state of Baden-Württemberg through bwHPC, and the German Research Foundation (DFG) through grant no INST 37/935-1 FUGG. We thank Emilia Koch for the image annotation. Thanks to Paul, Jakob, Jose David, Miguel, Edwin, and Blander</w:t>
      </w:r>
      <w:ins w:id="3" w:author="Editor 2" w:date="2024-11-25T04:51:30Z">
        <w:r>
          <w:rPr>
            <w:lang w:val="en-US"/>
          </w:rPr>
          <w:t>,</w:t>
        </w:r>
      </w:ins>
      <w:r>
        <w:rPr>
          <w:lang w:val="en-US"/>
        </w:rPr>
        <w:t xml:space="preserve"> who helped take the images in the field trials. Many thanks to Felix Bartusch from the University of Tübingen for his support in utilizing the BinAC high-performance computing infrastructure.</w:t>
      </w:r>
    </w:p>
    <w:bookmarkStart w:id="4" w:name="data-availability-statement"/>
    <w:p>
      <w:pPr>
        <w:pStyle w:val="Heading2"/>
      </w:pPr>
      <w:r>
        <w:rPr>
          <w:lang w:val="en-US"/>
        </w:rPr>
        <w:t>Data availability statement</w:t>
      </w:r>
    </w:p>
    <w:p>
      <w:pPr>
        <w:pStyle w:val="FirstParagraph"/>
      </w:pPr>
      <w:r>
        <w:rPr>
          <w:lang w:val="en-US"/>
        </w:rPr>
        <w:t xml:space="preserve">The code used for analysis and images for annotation is available at the GitHub repository: </w:t>
      </w:r>
      <w:hyperlink r:id="rId8">
        <w:r>
          <w:rPr>
            <w:rStyle w:val="Hyperlink"/>
            <w:lang w:val="en-US"/>
          </w:rPr>
          <w:t>https://github.com/Flavjack/quinoa_panicle_phenotyping</w:t>
        </w:r>
      </w:hyperlink>
    </w:p>
    <w:p>
      <w:pPr>
        <w:pStyle w:val="BodyText"/>
      </w:pPr>
      <w:r>
        <w:rPr>
          <w:b/>
          <w:bCs/>
          <w:lang w:val="en-US"/>
        </w:rPr>
        <w:t>Funding statement</w:t>
      </w:r>
    </w:p>
    <w:p>
      <w:pPr>
        <w:pStyle w:val="BodyText"/>
      </w:pPr>
      <w:r>
        <w:rPr>
          <w:lang w:val="en-US"/>
        </w:rPr>
        <w:t>This work was funded by a capacity development program of KWS SAAT SE &amp; CO KGaA grant to the Universidad Nacional del Altiplano Puno and the University of Hohenheim.</w:t>
      </w:r>
    </w:p>
    <w:p>
      <w:pPr>
        <w:pStyle w:val="BodyText"/>
      </w:pPr>
      <w:r>
        <w:rPr>
          <w:b/>
          <w:bCs/>
          <w:lang w:val="en-US"/>
        </w:rPr>
        <w:t>Conflict of interest statement</w:t>
      </w:r>
    </w:p>
    <w:p>
      <w:pPr>
        <w:pStyle w:val="BodyText"/>
      </w:pPr>
      <w:r>
        <w:rPr>
          <w:lang w:val="en-US"/>
        </w:rPr>
        <w:t xml:space="preserve">The authors declare that the research was conducted without any commercial or financial relationships that could be </w:t>
      </w:r>
      <w:del w:id="5" w:author="Editor 2" w:date="2024-11-25T04:51:30Z">
        <w:r>
          <w:rPr>
            <w:lang w:val="en-US"/>
          </w:rPr>
          <w:delText xml:space="preserve">a </w:delText>
        </w:r>
      </w:del>
      <w:r>
        <w:rPr>
          <w:lang w:val="en-US"/>
        </w:rPr>
        <w:t xml:space="preserve">potential </w:t>
      </w:r>
      <w:del w:id="6" w:author="Editor 2" w:date="2024-11-25T04:51:30Z">
        <w:r>
          <w:rPr>
            <w:lang w:val="en-US"/>
          </w:rPr>
          <w:delText>conflict</w:delText>
        </w:r>
      </w:del>
      <w:ins w:id="7" w:author="Editor 2" w:date="2024-11-25T04:51:30Z">
        <w:r>
          <w:rPr>
            <w:lang w:val="en-US"/>
          </w:rPr>
          <w:t>conflicts</w:t>
        </w:r>
      </w:ins>
      <w:r>
        <w:rPr>
          <w:lang w:val="en-US"/>
        </w:rPr>
        <w:t xml:space="preserve"> of interest.</w:t>
      </w:r>
    </w:p>
    <w:p>
      <w:pPr>
        <w:pStyle w:val="BodyText"/>
      </w:pPr>
      <w:r>
        <w:rPr>
          <w:b/>
          <w:bCs/>
          <w:lang w:val="en-US"/>
        </w:rPr>
        <w:t>Author contributions</w:t>
      </w:r>
    </w:p>
    <w:p>
      <w:pPr>
        <w:pStyle w:val="BodyText"/>
      </w:pPr>
      <w:r>
        <w:rPr>
          <w:lang w:val="en-US"/>
        </w:rPr>
        <w:t xml:space="preserve">Conception and design of the study by FLI, LK, BIGH, </w:t>
      </w:r>
      <w:ins w:id="8" w:author="Editor 2" w:date="2024-11-25T04:51:30Z">
        <w:r>
          <w:rPr>
            <w:lang w:val="en-US"/>
          </w:rPr>
          <w:t xml:space="preserve">and </w:t>
        </w:r>
      </w:ins>
      <w:r>
        <w:rPr>
          <w:lang w:val="en-US"/>
        </w:rPr>
        <w:t xml:space="preserve">KS. FLI and LK performed </w:t>
      </w:r>
      <w:ins w:id="9" w:author="Editor 2" w:date="2024-11-25T04:51:30Z">
        <w:r>
          <w:rPr>
            <w:lang w:val="en-US"/>
          </w:rPr>
          <w:t xml:space="preserve">the </w:t>
        </w:r>
      </w:ins>
      <w:r>
        <w:rPr>
          <w:lang w:val="en-US"/>
        </w:rPr>
        <w:t xml:space="preserve">material preparation, data collection, and analysis. FLI and LK wrote the first draft of the manuscript. All </w:t>
      </w:r>
      <w:ins w:id="10" w:author="Editor 2" w:date="2024-11-25T04:51:30Z">
        <w:r>
          <w:rPr>
            <w:lang w:val="en-US"/>
          </w:rPr>
          <w:t xml:space="preserve">the </w:t>
        </w:r>
      </w:ins>
      <w:r>
        <w:rPr>
          <w:lang w:val="en-US"/>
        </w:rPr>
        <w:t xml:space="preserve">authors commented on previous versions of the manuscript. All </w:t>
      </w:r>
      <w:ins w:id="11" w:author="Editor 2" w:date="2024-11-25T04:51:30Z">
        <w:r>
          <w:rPr>
            <w:lang w:val="en-US"/>
          </w:rPr>
          <w:t xml:space="preserve">the </w:t>
        </w:r>
      </w:ins>
      <w:r>
        <w:rPr>
          <w:lang w:val="en-US"/>
        </w:rPr>
        <w:t>authors read and approved the final manuscript.</w:t>
      </w:r>
    </w:p>
    <w:p>
      <w:r>
        <w:rPr>
          <w:lang w:val="en-US"/>
        </w:rPr>
        <w:br w:type="page"/>
      </w:r>
    </w:p>
    <w:p>
      <w:pPr>
        <w:pStyle w:val="BodyText"/>
      </w:pPr>
      <w:r>
        <w:rPr>
          <w:b/>
          <w:bCs/>
          <w:lang w:val="en-US"/>
        </w:rPr>
        <w:t>A high-throughput phenotyping pipeline for quinoa (</w:t>
      </w:r>
      <w:r>
        <w:rPr>
          <w:b/>
          <w:bCs/>
          <w:i/>
          <w:iCs/>
          <w:lang w:val="en-US"/>
        </w:rPr>
        <w:t>Chenopodium quinoa</w:t>
      </w:r>
      <w:r>
        <w:rPr>
          <w:b/>
          <w:bCs/>
          <w:lang w:val="en-US"/>
        </w:rPr>
        <w:t xml:space="preserve">) panicles </w:t>
      </w:r>
      <w:del w:id="12" w:author="Editor 2" w:date="2024-11-25T04:51:30Z">
        <w:r>
          <w:rPr>
            <w:b/>
            <w:bCs/>
            <w:lang w:val="en-US"/>
          </w:rPr>
          <w:delText>using</w:delText>
        </w:r>
      </w:del>
      <w:ins w:id="13" w:author="Editor 2" w:date="2024-11-25T04:51:30Z">
        <w:r>
          <w:rPr>
            <w:b/>
            <w:bCs/>
            <w:lang w:val="en-US"/>
          </w:rPr>
          <w:t>via</w:t>
        </w:r>
      </w:ins>
      <w:r>
        <w:rPr>
          <w:b/>
          <w:bCs/>
          <w:lang w:val="en-US"/>
        </w:rPr>
        <w:t xml:space="preserve"> image analysis with convolutional neural networks</w:t>
      </w:r>
    </w:p>
    <w:bookmarkEnd w:id="4"/>
    <w:bookmarkStart w:id="14" w:name="abstract"/>
    <w:p>
      <w:pPr>
        <w:pStyle w:val="Heading1"/>
      </w:pPr>
      <w:r>
        <w:rPr>
          <w:lang w:val="en-US"/>
        </w:rPr>
        <w:t>ABSTRACT</w:t>
      </w:r>
    </w:p>
    <w:p>
      <w:pPr>
        <w:pStyle w:val="FirstParagraph"/>
      </w:pPr>
      <w:r>
        <w:rPr>
          <w:lang w:val="en-US"/>
        </w:rPr>
        <w:t xml:space="preserve">Quinoa is a grain crop with excellent nutritional properties </w:t>
      </w:r>
      <w:del w:id="15" w:author="Editor 2" w:date="2024-11-25T04:51:30Z">
        <w:r>
          <w:rPr>
            <w:lang w:val="en-US"/>
          </w:rPr>
          <w:delText>which attracts</w:delText>
        </w:r>
      </w:del>
      <w:ins w:id="16" w:author="Editor 2" w:date="2024-11-25T04:51:30Z">
        <w:r>
          <w:rPr>
            <w:lang w:val="en-US"/>
          </w:rPr>
          <w:t>that has attracted</w:t>
        </w:r>
      </w:ins>
      <w:r>
        <w:rPr>
          <w:lang w:val="en-US"/>
        </w:rPr>
        <w:t xml:space="preserve"> global attention for its potential contribution to future food security in a changing climate. Despite its long history of cultivation, quinoa has been </w:t>
      </w:r>
      <w:del w:id="17" w:author="Editor 2" w:date="2024-11-25T04:51:30Z">
        <w:r>
          <w:rPr>
            <w:lang w:val="en-US"/>
          </w:rPr>
          <w:delText xml:space="preserve">little </w:delText>
        </w:r>
      </w:del>
      <w:r>
        <w:rPr>
          <w:lang w:val="en-US"/>
        </w:rPr>
        <w:t xml:space="preserve">improved </w:t>
      </w:r>
      <w:ins w:id="18" w:author="Editor 2" w:date="2024-11-25T04:51:30Z">
        <w:r>
          <w:rPr>
            <w:lang w:val="en-US"/>
          </w:rPr>
          <w:t xml:space="preserve">little </w:t>
        </w:r>
      </w:ins>
      <w:r>
        <w:rPr>
          <w:lang w:val="en-US"/>
        </w:rPr>
        <w:t>by modern breeding and is a niche crop outside its native cultivation area. Grain yield is strongly affected by panicle traits</w:t>
      </w:r>
      <w:ins w:id="19" w:author="Editor 2" w:date="2024-11-25T04:51:30Z">
        <w:r>
          <w:rPr>
            <w:lang w:val="en-US"/>
          </w:rPr>
          <w:t>,</w:t>
        </w:r>
      </w:ins>
      <w:r>
        <w:rPr>
          <w:lang w:val="en-US"/>
        </w:rPr>
        <w:t xml:space="preserve"> whose phenotypic analysis is time-consuming and </w:t>
      </w:r>
      <w:del w:id="20" w:author="Editor 2" w:date="2024-11-25T04:51:30Z">
        <w:r>
          <w:rPr>
            <w:lang w:val="en-US"/>
          </w:rPr>
          <w:delText>error-</w:delText>
        </w:r>
      </w:del>
      <w:r>
        <w:rPr>
          <w:lang w:val="en-US"/>
        </w:rPr>
        <w:t xml:space="preserve">prone </w:t>
      </w:r>
      <w:ins w:id="21" w:author="Editor 2" w:date="2024-11-25T04:51:30Z">
        <w:r>
          <w:rPr>
            <w:lang w:val="en-US"/>
          </w:rPr>
          <w:t xml:space="preserve">to error </w:t>
        </w:r>
      </w:ins>
      <w:r>
        <w:rPr>
          <w:lang w:val="en-US"/>
        </w:rPr>
        <w:t xml:space="preserve">because of their complex architecture, and automated image analysis is an efficient alternative. We designed a panicle phenotyping pipeline implemented in Python </w:t>
      </w:r>
      <w:del w:id="22" w:author="Editor 2" w:date="2024-11-25T04:51:30Z">
        <w:r>
          <w:rPr>
            <w:lang w:val="en-US"/>
          </w:rPr>
          <w:delText>using Mask R-Convolutional Neural Networks</w:delText>
        </w:r>
      </w:del>
      <w:ins w:id="23" w:author="Editor 2" w:date="2024-11-25T04:51:30Z">
        <w:r>
          <w:rPr>
            <w:lang w:val="en-US"/>
          </w:rPr>
          <w:t>via mask R-convolutional neural networks</w:t>
        </w:r>
      </w:ins>
      <w:r>
        <w:rPr>
          <w:lang w:val="en-US"/>
        </w:rPr>
        <w:t xml:space="preserve"> for panicle segmentation and classification. After model training, we </w:t>
      </w:r>
      <w:del w:id="24" w:author="Editor 2" w:date="2024-11-25T04:51:30Z">
        <w:r>
          <w:rPr>
            <w:lang w:val="en-US"/>
          </w:rPr>
          <w:delText>used it to analyze</w:delText>
        </w:r>
      </w:del>
      <w:ins w:id="25" w:author="Editor 2" w:date="2024-11-25T04:51:30Z">
        <w:r>
          <w:rPr>
            <w:lang w:val="en-US"/>
          </w:rPr>
          <w:t>analyzed</w:t>
        </w:r>
      </w:ins>
      <w:r>
        <w:rPr>
          <w:lang w:val="en-US"/>
        </w:rPr>
        <w:t xml:space="preserve"> 5,151 images of quinoa panicles collected over three consecutive seasons from a breeding program in the Peruvian highlands. The pipeline follows a </w:t>
      </w:r>
      <w:del w:id="26" w:author="Editor 2" w:date="2024-11-25T04:51:30Z">
        <w:r>
          <w:rPr>
            <w:lang w:val="en-US"/>
          </w:rPr>
          <w:delText>stage-wise</w:delText>
        </w:r>
      </w:del>
      <w:ins w:id="27" w:author="Editor 2" w:date="2024-11-25T04:51:30Z">
        <w:r>
          <w:rPr>
            <w:lang w:val="en-US"/>
          </w:rPr>
          <w:t>stagewise</w:t>
        </w:r>
      </w:ins>
      <w:r>
        <w:rPr>
          <w:lang w:val="en-US"/>
        </w:rPr>
        <w:t xml:space="preserve"> approach, which first selects the optimal segmentation model and then another model that best classifies panicle shape. The best segmentation model achieved a mean average precision (mAP) score of 83.16 and successfully extracted </w:t>
      </w:r>
      <w:ins w:id="28" w:author="Editor 2" w:date="2024-11-25T04:51:30Z">
        <w:r>
          <w:rPr>
            <w:lang w:val="en-US"/>
          </w:rPr>
          <w:t xml:space="preserve">the </w:t>
        </w:r>
      </w:ins>
      <w:r>
        <w:rPr>
          <w:lang w:val="en-US"/>
        </w:rPr>
        <w:t>panicle length, width, area, and RGB values. The classification model achieved 9</w:t>
      </w:r>
      <w:r>
        <w:rPr>
          <w:lang w:val="en-US"/>
        </w:rPr>
        <w:t>5%</w:t>
      </w:r>
      <w:r>
        <w:rPr>
          <w:lang w:val="en-US"/>
        </w:rPr>
        <w:t xml:space="preserve"> prediction accuracy for the amarantiform and glomerulate panicle types. A comparison with manual trait measurements </w:t>
      </w:r>
      <w:del w:id="29" w:author="Editor 2" w:date="2024-11-25T04:51:30Z">
        <w:r>
          <w:rPr>
            <w:lang w:val="en-US"/>
          </w:rPr>
          <w:delText>using</w:delText>
        </w:r>
      </w:del>
      <w:ins w:id="30" w:author="Editor 2" w:date="2024-11-25T04:51:30Z">
        <w:r>
          <w:rPr>
            <w:lang w:val="en-US"/>
          </w:rPr>
          <w:t>via</w:t>
        </w:r>
      </w:ins>
      <w:r>
        <w:rPr>
          <w:lang w:val="en-US"/>
        </w:rPr>
        <w:t xml:space="preserve"> ImageJ revealed a high correlation for panicle traits (r&gt;0.94, p&lt;0.001). We used the pipeline with images from </w:t>
      </w:r>
      <w:del w:id="31" w:author="Editor 2" w:date="2024-11-25T04:51:30Z">
        <w:r>
          <w:rPr>
            <w:lang w:val="en-US"/>
          </w:rPr>
          <w:delText>multi-location</w:delText>
        </w:r>
      </w:del>
      <w:ins w:id="32" w:author="Editor 2" w:date="2024-11-25T04:51:30Z">
        <w:r>
          <w:rPr>
            <w:lang w:val="en-US"/>
          </w:rPr>
          <w:t>multilocation</w:t>
        </w:r>
      </w:ins>
      <w:r>
        <w:rPr>
          <w:lang w:val="en-US"/>
        </w:rPr>
        <w:t xml:space="preserve"> trials to estimate genetic variance components of an index </w:t>
      </w:r>
      <w:del w:id="33" w:author="Editor 2" w:date="2024-11-25T04:51:30Z">
        <w:r>
          <w:rPr>
            <w:lang w:val="en-US"/>
          </w:rPr>
          <w:delText xml:space="preserve">based </w:delText>
        </w:r>
      </w:del>
      <w:r>
        <w:rPr>
          <w:lang w:val="en-US"/>
        </w:rPr>
        <w:t xml:space="preserve">on </w:t>
      </w:r>
      <w:ins w:id="34" w:author="Editor 2" w:date="2024-11-25T04:51:30Z">
        <w:r>
          <w:rPr>
            <w:lang w:val="en-US"/>
          </w:rPr>
          <w:t xml:space="preserve">the basis of </w:t>
        </w:r>
      </w:ins>
      <w:r>
        <w:rPr>
          <w:lang w:val="en-US"/>
        </w:rPr>
        <w:t>panicle length and width. We further updated the model for images that included metric scales taken in field trials to extract metric measurements of panicle traits. Our pipeline enables accurate and cost-effective phenotyping of quinoa panicles. Using automated phenotyping based on deep learning</w:t>
      </w:r>
      <w:ins w:id="35" w:author="Editor 2" w:date="2024-11-25T04:51:30Z">
        <w:r>
          <w:rPr>
            <w:lang w:val="en-US"/>
          </w:rPr>
          <w:t>,</w:t>
        </w:r>
      </w:ins>
      <w:r>
        <w:rPr>
          <w:lang w:val="en-US"/>
        </w:rPr>
        <w:t xml:space="preserve"> optimal panicle ideotypes can be selected in quinoa breeding and improve the competitiveness of this underutilized crop.</w:t>
      </w:r>
    </w:p>
    <w:p>
      <w:pPr>
        <w:pStyle w:val="BodyText"/>
      </w:pPr>
      <w:r>
        <w:rPr>
          <w:b/>
          <w:bCs/>
          <w:lang w:val="en-US"/>
        </w:rPr>
        <w:t>Keywords:</w:t>
      </w:r>
      <w:r>
        <w:rPr>
          <w:lang w:val="en-US"/>
        </w:rPr>
        <w:t xml:space="preserve"> deep learning, genetic resources, </w:t>
      </w:r>
      <w:del w:id="36" w:author="Editor 2" w:date="2024-11-25T04:51:30Z">
        <w:r>
          <w:rPr>
            <w:lang w:val="en-US"/>
          </w:rPr>
          <w:delText>genbank</w:delText>
        </w:r>
      </w:del>
      <w:ins w:id="37" w:author="Editor 2" w:date="2024-11-25T04:51:30Z">
        <w:r>
          <w:rPr>
            <w:lang w:val="en-US"/>
          </w:rPr>
          <w:t>GenBank</w:t>
        </w:r>
      </w:ins>
      <w:r>
        <w:rPr>
          <w:lang w:val="en-US"/>
        </w:rPr>
        <w:t xml:space="preserve"> phenomics, ImageJ, plant breeding, image analysis</w:t>
      </w:r>
    </w:p>
    <w:p>
      <w:r>
        <w:rPr>
          <w:lang w:val="en-US"/>
        </w:rPr>
        <w:br w:type="page"/>
      </w:r>
    </w:p>
    <w:bookmarkEnd w:id="14"/>
    <w:bookmarkStart w:id="38" w:name="introduction"/>
    <w:p>
      <w:pPr>
        <w:pStyle w:val="Heading1"/>
      </w:pPr>
      <w:r>
        <w:rPr>
          <w:lang w:val="en-US"/>
        </w:rPr>
        <w:t>INTRODUCTION</w:t>
      </w:r>
    </w:p>
    <w:p>
      <w:pPr>
        <w:pStyle w:val="FirstParagraph"/>
      </w:pPr>
      <w:r>
        <w:rPr>
          <w:lang w:val="en-US"/>
        </w:rPr>
        <w:t xml:space="preserve">Phenotyping is a key process in plant breeding programs aimed at developing new varieties of crops with </w:t>
      </w:r>
      <w:del w:id="39" w:author="Editor 2" w:date="2024-11-25T04:51:30Z">
        <w:r>
          <w:rPr>
            <w:lang w:val="en-US"/>
          </w:rPr>
          <w:delText>higher</w:delText>
        </w:r>
      </w:del>
      <w:ins w:id="40" w:author="Editor 2" w:date="2024-11-25T04:51:30Z">
        <w:r>
          <w:rPr>
            <w:lang w:val="en-US"/>
          </w:rPr>
          <w:t>relatively high</w:t>
        </w:r>
      </w:ins>
      <w:r>
        <w:rPr>
          <w:lang w:val="en-US"/>
        </w:rPr>
        <w:t xml:space="preserve"> yields. However, phenotyping poses a bottleneck in the breeding process </w:t>
      </w:r>
      <w:del w:id="41" w:author="Editor 2" w:date="2024-11-25T04:51:30Z">
        <w:r>
          <w:rPr>
            <w:lang w:val="en-US"/>
          </w:rPr>
          <w:delText>due to</w:delText>
        </w:r>
      </w:del>
      <w:ins w:id="42" w:author="Editor 2" w:date="2024-11-25T04:51:30Z">
        <w:r>
          <w:rPr>
            <w:lang w:val="en-US"/>
          </w:rPr>
          <w:t>because of</w:t>
        </w:r>
      </w:ins>
      <w:r>
        <w:rPr>
          <w:lang w:val="en-US"/>
        </w:rPr>
        <w:t xml:space="preserve"> the labor-intensive nature of the </w:t>
      </w:r>
      <w:del w:id="43" w:author="Editor 2" w:date="2024-11-25T04:51:30Z">
        <w:r>
          <w:rPr>
            <w:lang w:val="en-US"/>
          </w:rPr>
          <w:delText>task</w:delText>
        </w:r>
      </w:del>
      <w:ins w:id="44" w:author="Editor 2" w:date="2024-11-25T04:51:30Z">
        <w:r>
          <w:rPr>
            <w:lang w:val="en-US"/>
          </w:rPr>
          <w:t>process</w:t>
        </w:r>
      </w:ins>
      <w:r>
        <w:rPr>
          <w:lang w:val="en-US"/>
        </w:rPr>
        <w:t xml:space="preserve"> and high cost. Manual phenotyping may result in reduced accuracy and prolonged timelines in breeding programs. Recent advances in phenotyping technologies, such as the use of neural networks for image analysis, </w:t>
      </w:r>
      <w:del w:id="45" w:author="Editor 2" w:date="2024-11-25T04:51:30Z">
        <w:r>
          <w:rPr>
            <w:lang w:val="en-US"/>
          </w:rPr>
          <w:delText>revolutionize</w:delText>
        </w:r>
      </w:del>
      <w:ins w:id="46" w:author="Editor 2" w:date="2024-11-25T04:51:30Z">
        <w:r>
          <w:rPr>
            <w:lang w:val="en-US"/>
          </w:rPr>
          <w:t>have revolutionized</w:t>
        </w:r>
      </w:ins>
      <w:r>
        <w:rPr>
          <w:lang w:val="en-US"/>
        </w:rPr>
        <w:t xml:space="preserve"> plant phenotyping by increasing precision, reducing labor intensity, and enabling the identification of new traits relevant to crop breeding </w:t>
      </w:r>
      <w:hyperlink r:id="rId9">
        <w:r>
          <w:rPr>
            <w:rStyle w:val="Hyperlink"/>
            <w:lang w:val="en-US"/>
          </w:rPr>
          <w:t>(Araus et al., 2018; Warman &amp; Fowler, 2021)</w:t>
        </w:r>
      </w:hyperlink>
      <w:r>
        <w:rPr>
          <w:lang w:val="en-US"/>
        </w:rPr>
        <w:t xml:space="preserve">. This development of technology </w:t>
      </w:r>
      <w:ins w:id="47" w:author="Editor 2" w:date="2024-11-25T04:51:30Z">
        <w:r>
          <w:rPr>
            <w:lang w:val="en-US"/>
          </w:rPr>
          <w:t xml:space="preserve">benefits </w:t>
        </w:r>
      </w:ins>
      <w:r>
        <w:rPr>
          <w:lang w:val="en-US"/>
        </w:rPr>
        <w:t xml:space="preserve">not only </w:t>
      </w:r>
      <w:del w:id="48" w:author="Editor 2" w:date="2024-11-25T04:51:30Z">
        <w:r>
          <w:rPr>
            <w:lang w:val="en-US"/>
          </w:rPr>
          <w:delText xml:space="preserve">benefits </w:delText>
        </w:r>
      </w:del>
      <w:r>
        <w:rPr>
          <w:lang w:val="en-US"/>
        </w:rPr>
        <w:t xml:space="preserve">major crops but also minor and orphan crops because the limited resources available for the improvement of such crops can be compensated </w:t>
      </w:r>
      <w:ins w:id="49" w:author="Editor 2" w:date="2024-11-25T04:51:30Z">
        <w:r>
          <w:rPr>
            <w:lang w:val="en-US"/>
          </w:rPr>
          <w:t xml:space="preserve">for </w:t>
        </w:r>
      </w:ins>
      <w:r>
        <w:rPr>
          <w:lang w:val="en-US"/>
        </w:rPr>
        <w:t>by low-cost technological approaches for genetic and phenotypic analyses.</w:t>
      </w:r>
    </w:p>
    <w:p>
      <w:pPr>
        <w:pStyle w:val="BodyText"/>
      </w:pPr>
      <w:r>
        <w:rPr>
          <w:lang w:val="en-US"/>
        </w:rPr>
        <w:t>Quinoa (</w:t>
      </w:r>
      <w:r>
        <w:rPr>
          <w:i/>
          <w:iCs/>
          <w:lang w:val="en-US"/>
        </w:rPr>
        <w:t>Chenopodium quinoa</w:t>
      </w:r>
      <w:r>
        <w:rPr>
          <w:lang w:val="en-US"/>
        </w:rPr>
        <w:t xml:space="preserve"> Willd.) is an example of an orphan crop. It originates from the Andean region, where it has played a vital role as a staple food for small-scale farmers in the Andean highlands </w:t>
      </w:r>
      <w:hyperlink r:id="rId10">
        <w:r>
          <w:rPr>
            <w:rStyle w:val="Hyperlink"/>
            <w:lang w:val="en-US"/>
          </w:rPr>
          <w:t>(Hellin &amp; Higman, 2005; Jacobsen, 2003)</w:t>
        </w:r>
      </w:hyperlink>
      <w:r>
        <w:rPr>
          <w:lang w:val="en-US"/>
        </w:rPr>
        <w:t xml:space="preserve">. For thousands of years, farmers have contributed to the domestication and selection of quinoa varieties, resulting in </w:t>
      </w:r>
      <w:del w:id="50" w:author="Editor 2" w:date="2024-11-25T04:51:30Z">
        <w:r>
          <w:rPr>
            <w:lang w:val="en-US"/>
          </w:rPr>
          <w:delText xml:space="preserve">a </w:delText>
        </w:r>
      </w:del>
      <w:r>
        <w:rPr>
          <w:lang w:val="en-US"/>
        </w:rPr>
        <w:t xml:space="preserve">high genetic and phenotypic diversity </w:t>
      </w:r>
      <w:hyperlink r:id="rId11">
        <w:r>
          <w:rPr>
            <w:rStyle w:val="Hyperlink"/>
            <w:lang w:val="en-US"/>
          </w:rPr>
          <w:t>(Bazile, Jacobsen, et al., 2016a; Patiranage et al., 2022)</w:t>
        </w:r>
      </w:hyperlink>
      <w:r>
        <w:rPr>
          <w:lang w:val="en-US"/>
        </w:rPr>
        <w:t xml:space="preserve">. The grains of quinoa are highly valued for their nutritional properties and serve as a rich source of macronutrients and energy </w:t>
      </w:r>
      <w:hyperlink r:id="rId12">
        <w:r>
          <w:rPr>
            <w:rStyle w:val="Hyperlink"/>
            <w:lang w:val="en-US"/>
          </w:rPr>
          <w:t>(Bhargava et al., 2006; Chandra et al., 2018; Nowak et al., 2016; Repo-Carrasco et al., 2003)</w:t>
        </w:r>
      </w:hyperlink>
      <w:r>
        <w:rPr>
          <w:lang w:val="en-US"/>
        </w:rPr>
        <w:t xml:space="preserve">. Furthermore, quinoa is remarkably resilient to abiotic stressors such as drought and salinity (reviewed by </w:t>
      </w:r>
      <w:hyperlink r:id="rId13">
        <w:r>
          <w:rPr>
            <w:rStyle w:val="Hyperlink"/>
            <w:lang w:val="en-US"/>
          </w:rPr>
          <w:t>(Grenfell-Shaw &amp; Tester, 2021)</w:t>
        </w:r>
      </w:hyperlink>
      <w:r>
        <w:rPr>
          <w:lang w:val="en-US"/>
        </w:rPr>
        <w:t xml:space="preserve">). </w:t>
      </w:r>
      <w:del w:id="51" w:author="Editor 2" w:date="2024-11-25T04:51:30Z">
        <w:r>
          <w:rPr>
            <w:lang w:val="en-US"/>
          </w:rPr>
          <w:delText>Due</w:delText>
        </w:r>
      </w:del>
      <w:ins w:id="52" w:author="Editor 2" w:date="2024-11-25T04:51:30Z">
        <w:r>
          <w:rPr>
            <w:lang w:val="en-US"/>
          </w:rPr>
          <w:t>Owing</w:t>
        </w:r>
      </w:ins>
      <w:r>
        <w:rPr>
          <w:lang w:val="en-US"/>
        </w:rPr>
        <w:t xml:space="preserve"> to these benefits, quinoa cultivation has started to spread beyond its native area. Nevertheless, despite the increasing number of countries growing quinoa, production volumes are small compared </w:t>
      </w:r>
      <w:del w:id="53" w:author="Editor 2" w:date="2024-11-25T04:51:30Z">
        <w:r>
          <w:rPr>
            <w:lang w:val="en-US"/>
          </w:rPr>
          <w:delText>to</w:delText>
        </w:r>
      </w:del>
      <w:ins w:id="54" w:author="Editor 2" w:date="2024-11-25T04:51:30Z">
        <w:r>
          <w:rPr>
            <w:lang w:val="en-US"/>
          </w:rPr>
          <w:t>with those in</w:t>
        </w:r>
      </w:ins>
      <w:r>
        <w:rPr>
          <w:lang w:val="en-US"/>
        </w:rPr>
        <w:t xml:space="preserve"> the Andean region </w:t>
      </w:r>
      <w:hyperlink r:id="rId14">
        <w:r>
          <w:rPr>
            <w:rStyle w:val="Hyperlink"/>
            <w:lang w:val="en-US"/>
          </w:rPr>
          <w:t>(Bazile, Jacobsen, et al., 2016b; Zurita-Silva et al., 2014)</w:t>
        </w:r>
      </w:hyperlink>
      <w:r>
        <w:rPr>
          <w:lang w:val="en-US"/>
        </w:rPr>
        <w:t xml:space="preserve">. Although several breeding programs </w:t>
      </w:r>
      <w:del w:id="55" w:author="Editor 2" w:date="2024-11-25T04:51:30Z">
        <w:r>
          <w:rPr>
            <w:lang w:val="en-US"/>
          </w:rPr>
          <w:delText>were</w:delText>
        </w:r>
      </w:del>
      <w:ins w:id="56" w:author="Editor 2" w:date="2024-11-25T04:51:30Z">
        <w:r>
          <w:rPr>
            <w:lang w:val="en-US"/>
          </w:rPr>
          <w:t>have been</w:t>
        </w:r>
      </w:ins>
      <w:r>
        <w:rPr>
          <w:lang w:val="en-US"/>
        </w:rPr>
        <w:t xml:space="preserve"> established </w:t>
      </w:r>
      <w:hyperlink r:id="rId15">
        <w:r>
          <w:rPr>
            <w:rStyle w:val="Hyperlink"/>
            <w:lang w:val="en-US"/>
          </w:rPr>
          <w:t>(Böndel &amp; Schmid, 2021)</w:t>
        </w:r>
      </w:hyperlink>
      <w:r>
        <w:rPr>
          <w:lang w:val="en-US"/>
        </w:rPr>
        <w:t xml:space="preserve">, modern quinoa varieties are still </w:t>
      </w:r>
      <w:del w:id="57" w:author="Editor 2" w:date="2024-11-25T04:51:30Z">
        <w:r>
          <w:rPr>
            <w:lang w:val="en-US"/>
          </w:rPr>
          <w:delText>little</w:delText>
        </w:r>
      </w:del>
      <w:ins w:id="58" w:author="Editor 2" w:date="2024-11-25T04:51:30Z">
        <w:r>
          <w:rPr>
            <w:lang w:val="en-US"/>
          </w:rPr>
          <w:t>slightly</w:t>
        </w:r>
      </w:ins>
      <w:r>
        <w:rPr>
          <w:lang w:val="en-US"/>
        </w:rPr>
        <w:t xml:space="preserve"> improved compared </w:t>
      </w:r>
      <w:del w:id="59" w:author="Editor 2" w:date="2024-11-25T04:51:30Z">
        <w:r>
          <w:rPr>
            <w:lang w:val="en-US"/>
          </w:rPr>
          <w:delText>to</w:delText>
        </w:r>
      </w:del>
      <w:ins w:id="60" w:author="Editor 2" w:date="2024-11-25T04:51:30Z">
        <w:r>
          <w:rPr>
            <w:lang w:val="en-US"/>
          </w:rPr>
          <w:t>with</w:t>
        </w:r>
      </w:ins>
      <w:r>
        <w:rPr>
          <w:lang w:val="en-US"/>
        </w:rPr>
        <w:t xml:space="preserve"> ancient landraces. The extensive phenotypic diversity of quinoa </w:t>
      </w:r>
      <w:del w:id="61" w:author="Editor 2" w:date="2024-11-25T04:51:30Z">
        <w:r>
          <w:rPr>
            <w:lang w:val="en-US"/>
          </w:rPr>
          <w:delText>in</w:delText>
        </w:r>
      </w:del>
      <w:ins w:id="62" w:author="Editor 2" w:date="2024-11-25T04:51:30Z">
        <w:r>
          <w:rPr>
            <w:lang w:val="en-US"/>
          </w:rPr>
          <w:t>at</w:t>
        </w:r>
      </w:ins>
      <w:r>
        <w:rPr>
          <w:lang w:val="en-US"/>
        </w:rPr>
        <w:t xml:space="preserve"> its center of origin reveals a substantial degree of genetic diversity, which likely results from local adaptation and farmer selection </w:t>
      </w:r>
      <w:hyperlink r:id="rId16">
        <w:r>
          <w:rPr>
            <w:rStyle w:val="Hyperlink"/>
            <w:lang w:val="en-US"/>
          </w:rPr>
          <w:t xml:space="preserve">(Bazile </w:t>
        </w:r>
        <w:r>
          <w:rPr>
            <w:rStyle w:val="Hyperlink"/>
            <w:lang w:val="en-US"/>
          </w:rPr>
          <w:t>et al</w:t>
        </w:r>
        <w:r>
          <w:rPr>
            <w:rStyle w:val="Hyperlink"/>
            <w:lang w:val="en-US"/>
          </w:rPr>
          <w:t>. 2016</w:t>
        </w:r>
      </w:hyperlink>
      <w:r>
        <w:rPr>
          <w:lang w:val="en-US"/>
        </w:rPr>
        <w:t xml:space="preserve">, </w:t>
      </w:r>
      <w:hyperlink r:id="rId17">
        <w:r>
          <w:rPr>
            <w:rStyle w:val="Hyperlink"/>
            <w:lang w:val="en-US"/>
          </w:rPr>
          <w:t xml:space="preserve">Jarvis </w:t>
        </w:r>
        <w:r>
          <w:rPr>
            <w:rStyle w:val="Hyperlink"/>
            <w:lang w:val="en-US"/>
          </w:rPr>
          <w:t>et al</w:t>
        </w:r>
        <w:r>
          <w:rPr>
            <w:rStyle w:val="Hyperlink"/>
            <w:lang w:val="en-US"/>
          </w:rPr>
          <w:t>. 2017)</w:t>
        </w:r>
      </w:hyperlink>
      <w:r>
        <w:rPr>
          <w:lang w:val="en-US"/>
        </w:rPr>
        <w:t xml:space="preserve">. This diversity manifests itself in various forms of morphological and physiological variation, including panicle shape, seed color, leaf color </w:t>
      </w:r>
      <w:hyperlink r:id="rId18">
        <w:r>
          <w:rPr>
            <w:rStyle w:val="Hyperlink"/>
            <w:lang w:val="en-US"/>
          </w:rPr>
          <w:t>(Bioversity International et al., 2013)</w:t>
        </w:r>
      </w:hyperlink>
      <w:r>
        <w:rPr>
          <w:lang w:val="en-US"/>
        </w:rPr>
        <w:t xml:space="preserve">, and varying degrees of tolerance to both biotic and abiotic stress factors. Recent efforts have aimed to standardize quinoa evaluation and </w:t>
      </w:r>
      <w:del w:id="63" w:author="Editor 2" w:date="2024-11-25T04:51:30Z">
        <w:r>
          <w:rPr>
            <w:lang w:val="en-US"/>
          </w:rPr>
          <w:delText xml:space="preserve">to </w:delText>
        </w:r>
      </w:del>
      <w:r>
        <w:rPr>
          <w:lang w:val="en-US"/>
        </w:rPr>
        <w:t xml:space="preserve">characterize its </w:t>
      </w:r>
      <w:del w:id="64" w:author="Editor 2" w:date="2024-11-25T04:51:30Z">
        <w:r>
          <w:rPr>
            <w:lang w:val="en-US"/>
          </w:rPr>
          <w:delText>diversity of</w:delText>
        </w:r>
      </w:del>
      <w:ins w:id="65" w:author="Editor 2" w:date="2024-11-25T04:51:30Z">
        <w:r>
          <w:rPr>
            <w:lang w:val="en-US"/>
          </w:rPr>
          <w:t>diverse</w:t>
        </w:r>
      </w:ins>
      <w:r>
        <w:rPr>
          <w:lang w:val="en-US"/>
        </w:rPr>
        <w:t xml:space="preserve"> traits for more effective application in breeding programs </w:t>
      </w:r>
      <w:hyperlink r:id="rId19">
        <w:r>
          <w:rPr>
            <w:rStyle w:val="Hyperlink"/>
            <w:lang w:val="en-US"/>
          </w:rPr>
          <w:t>(Stanschewski et al., 2021)</w:t>
        </w:r>
      </w:hyperlink>
      <w:r>
        <w:rPr>
          <w:lang w:val="en-US"/>
        </w:rPr>
        <w:t xml:space="preserve">. However, the prevailing evaluation methods still largely rely on labor-intensive and frequently imprecise manual phenotyping </w:t>
      </w:r>
      <w:del w:id="66" w:author="Editor 2" w:date="2024-11-25T04:51:30Z">
        <w:r>
          <w:rPr>
            <w:lang w:val="en-US"/>
          </w:rPr>
          <w:delText>using</w:delText>
        </w:r>
      </w:del>
      <w:ins w:id="67" w:author="Editor 2" w:date="2024-11-25T04:51:30Z">
        <w:r>
          <w:rPr>
            <w:lang w:val="en-US"/>
          </w:rPr>
          <w:t>via</w:t>
        </w:r>
      </w:ins>
      <w:r>
        <w:rPr>
          <w:lang w:val="en-US"/>
        </w:rPr>
        <w:t xml:space="preserve"> visual scales and cards.</w:t>
      </w:r>
    </w:p>
    <w:p>
      <w:pPr>
        <w:pStyle w:val="BodyText"/>
      </w:pPr>
      <w:r>
        <w:rPr>
          <w:lang w:val="en-US"/>
        </w:rPr>
        <w:t xml:space="preserve">The inflorescence of quinoa is a panicle, on which individual flowers are arranged in groups on secondary axes </w:t>
      </w:r>
      <w:hyperlink r:id="rId20">
        <w:r>
          <w:rPr>
            <w:rStyle w:val="Hyperlink"/>
            <w:lang w:val="en-US"/>
          </w:rPr>
          <w:t>(Wrigley et al., 2015)</w:t>
        </w:r>
      </w:hyperlink>
      <w:r>
        <w:rPr>
          <w:lang w:val="en-US"/>
        </w:rPr>
        <w:t xml:space="preserve">. The dimensions of the panicles, both </w:t>
      </w:r>
      <w:del w:id="68" w:author="Editor 2" w:date="2024-11-25T04:51:30Z">
        <w:r>
          <w:rPr>
            <w:lang w:val="en-US"/>
          </w:rPr>
          <w:delText xml:space="preserve">in </w:delText>
        </w:r>
      </w:del>
      <w:r>
        <w:rPr>
          <w:lang w:val="en-US"/>
        </w:rPr>
        <w:t>width and length</w:t>
      </w:r>
      <w:ins w:id="69" w:author="Editor 2" w:date="2024-11-25T04:51:30Z">
        <w:r>
          <w:rPr>
            <w:lang w:val="en-US"/>
          </w:rPr>
          <w:t>,</w:t>
        </w:r>
      </w:ins>
      <w:r>
        <w:rPr>
          <w:lang w:val="en-US"/>
        </w:rPr>
        <w:t xml:space="preserve"> influence grain yield, making them target traits for selection in breeding programs </w:t>
      </w:r>
      <w:hyperlink r:id="rId21">
        <w:r>
          <w:rPr>
            <w:rStyle w:val="Hyperlink"/>
            <w:lang w:val="en-US"/>
          </w:rPr>
          <w:t>(Benlhabib et al., 2016a; Maliro et al., 2017; Santis et al., 2018)</w:t>
        </w:r>
      </w:hyperlink>
      <w:r>
        <w:rPr>
          <w:lang w:val="en-US"/>
        </w:rPr>
        <w:t xml:space="preserve">. We previously </w:t>
      </w:r>
      <w:del w:id="70" w:author="Editor 2" w:date="2024-11-25T04:51:30Z">
        <w:r>
          <w:rPr>
            <w:lang w:val="en-US"/>
          </w:rPr>
          <w:delText>observed</w:delText>
        </w:r>
      </w:del>
      <w:ins w:id="71" w:author="Editor 2" w:date="2024-11-25T04:51:30Z">
        <w:r>
          <w:rPr>
            <w:lang w:val="en-US"/>
          </w:rPr>
          <w:t>reported</w:t>
        </w:r>
      </w:ins>
      <w:r>
        <w:rPr>
          <w:lang w:val="en-US"/>
        </w:rPr>
        <w:t xml:space="preserve"> that the product of panicle length and panicle width was strongly correlated with yield and </w:t>
      </w:r>
      <w:del w:id="72" w:author="Editor 2" w:date="2024-11-25T04:51:30Z">
        <w:r>
          <w:rPr>
            <w:lang w:val="en-US"/>
          </w:rPr>
          <w:delText>showed a</w:delText>
        </w:r>
      </w:del>
      <w:ins w:id="73" w:author="Editor 2" w:date="2024-11-25T04:51:30Z">
        <w:r>
          <w:rPr>
            <w:lang w:val="en-US"/>
          </w:rPr>
          <w:t>presented</w:t>
        </w:r>
      </w:ins>
      <w:r>
        <w:rPr>
          <w:lang w:val="en-US"/>
        </w:rPr>
        <w:t xml:space="preserve"> high heritability (H</w:t>
      </w:r>
      <w:r>
        <w:rPr>
          <w:vertAlign w:val="superscript"/>
          <w:lang w:val="en-US"/>
        </w:rPr>
        <w:t>2</w:t>
      </w:r>
      <w:r>
        <w:rPr>
          <w:lang w:val="en-US"/>
        </w:rPr>
        <w:t xml:space="preserve">=0.81; </w:t>
      </w:r>
      <w:hyperlink r:id="rId22">
        <w:r>
          <w:rPr>
            <w:rStyle w:val="Hyperlink"/>
            <w:lang w:val="en-US"/>
          </w:rPr>
          <w:t>(Lozano-Isla et al., 2023)</w:t>
        </w:r>
      </w:hyperlink>
      <w:r>
        <w:rPr>
          <w:lang w:val="en-US"/>
        </w:rPr>
        <w:t xml:space="preserve">). Two types of inflorescence are distinguished </w:t>
      </w:r>
      <w:hyperlink r:id="rId23">
        <w:r>
          <w:rPr>
            <w:rStyle w:val="Hyperlink"/>
            <w:lang w:val="en-US"/>
          </w:rPr>
          <w:t>(Tapia et al., 1979)</w:t>
        </w:r>
      </w:hyperlink>
      <w:r>
        <w:rPr>
          <w:lang w:val="en-US"/>
        </w:rPr>
        <w:t xml:space="preserve">. The ‘glomerulate’ </w:t>
      </w:r>
      <w:del w:id="74" w:author="Editor 2" w:date="2024-11-25T04:51:30Z">
        <w:r>
          <w:rPr>
            <w:lang w:val="en-US"/>
          </w:rPr>
          <w:delText xml:space="preserve">type </w:delText>
        </w:r>
      </w:del>
      <w:r>
        <w:rPr>
          <w:lang w:val="en-US"/>
        </w:rPr>
        <w:t xml:space="preserve">panicles develop compact primary axillary internodes and elongated internodes of flower clusters, which results in spherical inflorescences. The ‘amarantiform’ type develops elongated inflorescences similar to </w:t>
      </w:r>
      <w:ins w:id="75" w:author="Editor 2" w:date="2024-11-25T04:51:30Z">
        <w:r>
          <w:rPr>
            <w:lang w:val="en-US"/>
          </w:rPr>
          <w:t xml:space="preserve">those of </w:t>
        </w:r>
      </w:ins>
      <w:r>
        <w:rPr>
          <w:lang w:val="en-US"/>
        </w:rPr>
        <w:t xml:space="preserve">amaranth species, and the finger-shaped partial inflorescences originate directly from the main axis. Glomerulate inflorescences are considered to be wild type and are dominant over </w:t>
      </w:r>
      <w:del w:id="76" w:author="Editor 2" w:date="2024-11-25T04:51:30Z">
        <w:r>
          <w:rPr>
            <w:lang w:val="en-US"/>
          </w:rPr>
          <w:delText xml:space="preserve">the </w:delText>
        </w:r>
      </w:del>
      <w:r>
        <w:rPr>
          <w:lang w:val="en-US"/>
        </w:rPr>
        <w:t xml:space="preserve">amarantiform </w:t>
      </w:r>
      <w:del w:id="77" w:author="Editor 2" w:date="2024-11-25T04:51:30Z">
        <w:r>
          <w:rPr>
            <w:lang w:val="en-US"/>
          </w:rPr>
          <w:delText>type</w:delText>
        </w:r>
      </w:del>
      <w:ins w:id="78" w:author="Editor 2" w:date="2024-11-25T04:51:30Z">
        <w:r>
          <w:rPr>
            <w:lang w:val="en-US"/>
          </w:rPr>
          <w:t>inflorescences</w:t>
        </w:r>
      </w:ins>
      <w:r>
        <w:rPr>
          <w:lang w:val="en-US"/>
        </w:rPr>
        <w:t xml:space="preserve"> </w:t>
      </w:r>
      <w:hyperlink r:id="rId24">
        <w:r>
          <w:rPr>
            <w:rStyle w:val="Hyperlink"/>
            <w:lang w:val="en-US"/>
          </w:rPr>
          <w:t>(Gandarillas</w:t>
        </w:r>
      </w:hyperlink>
      <w:r>
        <w:rPr>
          <w:lang w:val="en-US"/>
        </w:rPr>
        <w:t>1974), but the genetic basis of this variation is currently unknown. In the description of quinoa traits</w:t>
      </w:r>
      <w:ins w:id="79" w:author="Editor 2" w:date="2024-11-25T04:51:30Z">
        <w:r>
          <w:rPr>
            <w:lang w:val="en-US"/>
          </w:rPr>
          <w:t>,</w:t>
        </w:r>
      </w:ins>
      <w:r>
        <w:rPr>
          <w:lang w:val="en-US"/>
        </w:rPr>
        <w:t xml:space="preserve"> a third type of panicle shape was defined as ‘intermediate’ </w:t>
      </w:r>
      <w:hyperlink r:id="rId25">
        <w:r>
          <w:rPr>
            <w:rStyle w:val="Hyperlink"/>
            <w:lang w:val="en-US"/>
          </w:rPr>
          <w:t>(Bioversity International et al., 2013)</w:t>
        </w:r>
      </w:hyperlink>
      <w:r>
        <w:rPr>
          <w:lang w:val="en-US"/>
        </w:rPr>
        <w:t xml:space="preserve">. Since grain yield is influenced by the size and type of </w:t>
      </w:r>
      <w:del w:id="80" w:author="Editor 2" w:date="2024-11-25T04:51:30Z">
        <w:r>
          <w:rPr>
            <w:lang w:val="en-US"/>
          </w:rPr>
          <w:delText xml:space="preserve">the </w:delText>
        </w:r>
      </w:del>
      <w:r>
        <w:rPr>
          <w:lang w:val="en-US"/>
        </w:rPr>
        <w:t xml:space="preserve">quinoa panicle </w:t>
      </w:r>
      <w:hyperlink r:id="rId26">
        <w:r>
          <w:rPr>
            <w:rStyle w:val="Hyperlink"/>
            <w:lang w:val="en-US"/>
          </w:rPr>
          <w:t>(Craine et al., 2023)</w:t>
        </w:r>
      </w:hyperlink>
      <w:r>
        <w:rPr>
          <w:lang w:val="en-US"/>
        </w:rPr>
        <w:t>, efficient phenotyping of these panicle traits is expected to improve the selection of superior genotypes and enhance genetic gain.</w:t>
      </w:r>
    </w:p>
    <w:p>
      <w:pPr>
        <w:pStyle w:val="BodyText"/>
      </w:pPr>
      <w:r>
        <w:rPr>
          <w:lang w:val="en-US"/>
        </w:rPr>
        <w:t xml:space="preserve">Computational image analysis is revolutionizing plant phenotyping because of its precision and throughput. In particular, neural networks </w:t>
      </w:r>
      <w:del w:id="81" w:author="Editor 2" w:date="2024-11-25T04:51:30Z">
        <w:r>
          <w:rPr>
            <w:lang w:val="en-US"/>
          </w:rPr>
          <w:delText>emerge</w:delText>
        </w:r>
      </w:del>
      <w:ins w:id="82" w:author="Editor 2" w:date="2024-11-25T04:51:30Z">
        <w:r>
          <w:rPr>
            <w:lang w:val="en-US"/>
          </w:rPr>
          <w:t>have emerged</w:t>
        </w:r>
      </w:ins>
      <w:r>
        <w:rPr>
          <w:lang w:val="en-US"/>
        </w:rPr>
        <w:t xml:space="preserve"> as </w:t>
      </w:r>
      <w:del w:id="83" w:author="Editor 2" w:date="2024-11-25T04:51:30Z">
        <w:r>
          <w:rPr>
            <w:lang w:val="en-US"/>
          </w:rPr>
          <w:delText xml:space="preserve">a </w:delText>
        </w:r>
      </w:del>
      <w:r>
        <w:rPr>
          <w:lang w:val="en-US"/>
        </w:rPr>
        <w:t xml:space="preserve">potent </w:t>
      </w:r>
      <w:del w:id="84" w:author="Editor 2" w:date="2024-11-25T04:51:30Z">
        <w:r>
          <w:rPr>
            <w:lang w:val="en-US"/>
          </w:rPr>
          <w:delText>tool</w:delText>
        </w:r>
      </w:del>
      <w:ins w:id="85" w:author="Editor 2" w:date="2024-11-25T04:51:30Z">
        <w:r>
          <w:rPr>
            <w:lang w:val="en-US"/>
          </w:rPr>
          <w:t>tools</w:t>
        </w:r>
      </w:ins>
      <w:r>
        <w:rPr>
          <w:lang w:val="en-US"/>
        </w:rPr>
        <w:t xml:space="preserve"> for phenotyping and characterizing crop diversity </w:t>
      </w:r>
      <w:hyperlink r:id="rId27">
        <w:r>
          <w:rPr>
            <w:rStyle w:val="Hyperlink"/>
            <w:lang w:val="en-US"/>
          </w:rPr>
          <w:t>(Arya et al., 2022)</w:t>
        </w:r>
      </w:hyperlink>
      <w:r>
        <w:rPr>
          <w:lang w:val="en-US"/>
        </w:rPr>
        <w:t xml:space="preserve"> because they frequently outperform traditional image analysis techniques </w:t>
      </w:r>
      <w:hyperlink r:id="rId28">
        <w:r>
          <w:rPr>
            <w:rStyle w:val="Hyperlink"/>
            <w:lang w:val="en-US"/>
          </w:rPr>
          <w:t>(Arya et al., 2022; Kang et al., 2023; Liu &amp; Wang, 2020; Sabouri et al., 2021; Xie et al., 2020; D. Yu et al., 2023)</w:t>
        </w:r>
      </w:hyperlink>
      <w:r>
        <w:rPr>
          <w:lang w:val="en-US"/>
        </w:rPr>
        <w:t xml:space="preserve">. The main objectives of image analysis are classification and image segmentation, which enable the measurement of traits such as size and shape. Additionally, it allows for the counting of features </w:t>
      </w:r>
      <w:del w:id="86" w:author="Editor 2" w:date="2024-11-25T04:51:30Z">
        <w:r>
          <w:rPr>
            <w:lang w:val="en-US"/>
          </w:rPr>
          <w:delText>like</w:delText>
        </w:r>
      </w:del>
      <w:ins w:id="87" w:author="Editor 2" w:date="2024-11-25T04:51:30Z">
        <w:r>
          <w:rPr>
            <w:lang w:val="en-US"/>
          </w:rPr>
          <w:t>such as</w:t>
        </w:r>
      </w:ins>
      <w:r>
        <w:rPr>
          <w:lang w:val="en-US"/>
        </w:rPr>
        <w:t xml:space="preserve"> fruits or color extraction </w:t>
      </w:r>
      <w:hyperlink r:id="rId29">
        <w:r>
          <w:rPr>
            <w:rStyle w:val="Hyperlink"/>
            <w:lang w:val="en-US"/>
          </w:rPr>
          <w:t>(Ganesh et al., 2019; Jia et al., 2020; Lee &amp; Shin, 2020; Zhou et al., 2019)</w:t>
        </w:r>
      </w:hyperlink>
      <w:r>
        <w:rPr>
          <w:lang w:val="en-US"/>
        </w:rPr>
        <w:t xml:space="preserve">. Among </w:t>
      </w:r>
      <w:ins w:id="88" w:author="Editor 2" w:date="2024-11-25T04:51:30Z">
        <w:r>
          <w:rPr>
            <w:lang w:val="en-US"/>
          </w:rPr>
          <w:t xml:space="preserve">the </w:t>
        </w:r>
      </w:ins>
      <w:r>
        <w:rPr>
          <w:lang w:val="en-US"/>
        </w:rPr>
        <w:t xml:space="preserve">available algorithms for neural network-based image analysis, </w:t>
      </w:r>
      <w:del w:id="89" w:author="Editor 2" w:date="2024-11-25T04:51:30Z">
        <w:r>
          <w:rPr>
            <w:lang w:val="en-US"/>
          </w:rPr>
          <w:delText>Mask R-Convolutional Neural Networks (Mask R-CNN</w:delText>
        </w:r>
      </w:del>
      <w:ins w:id="90" w:author="Editor 2" w:date="2024-11-25T04:51:30Z">
        <w:r>
          <w:rPr>
            <w:lang w:val="en-US"/>
          </w:rPr>
          <w:t>mask R-convolutional neural networks (Mask R-CNNs</w:t>
        </w:r>
      </w:ins>
      <w:r>
        <w:rPr>
          <w:lang w:val="en-US"/>
        </w:rPr>
        <w:t xml:space="preserve">; </w:t>
      </w:r>
      <w:hyperlink r:id="rId30">
        <w:r>
          <w:rPr>
            <w:rStyle w:val="Hyperlink"/>
            <w:lang w:val="en-US"/>
          </w:rPr>
          <w:t xml:space="preserve">He </w:t>
        </w:r>
        <w:r>
          <w:rPr>
            <w:rStyle w:val="Hyperlink"/>
            <w:lang w:val="en-US"/>
          </w:rPr>
          <w:t>et al</w:t>
        </w:r>
        <w:r>
          <w:rPr>
            <w:rStyle w:val="Hyperlink"/>
            <w:lang w:val="en-US"/>
          </w:rPr>
          <w:t>. 2018)</w:t>
        </w:r>
      </w:hyperlink>
      <w:del w:id="91" w:author="Editor 2" w:date="2024-11-25T04:51:30Z">
        <w:r>
          <w:rPr>
            <w:lang w:val="en-US"/>
          </w:rPr>
          <w:delText>,</w:delText>
        </w:r>
      </w:del>
      <w:r>
        <w:rPr>
          <w:lang w:val="en-US"/>
        </w:rPr>
        <w:t xml:space="preserve"> have been particularly successful</w:t>
      </w:r>
      <w:del w:id="92" w:author="Editor 2" w:date="2024-11-25T04:51:30Z">
        <w:r>
          <w:rPr>
            <w:lang w:val="en-US"/>
          </w:rPr>
          <w:delText>,</w:delText>
        </w:r>
      </w:del>
      <w:r>
        <w:rPr>
          <w:lang w:val="en-US"/>
        </w:rPr>
        <w:t xml:space="preserve"> because they allow accurate </w:t>
      </w:r>
      <w:del w:id="93" w:author="Editor 2" w:date="2024-11-25T04:51:30Z">
        <w:r>
          <w:rPr>
            <w:lang w:val="en-US"/>
          </w:rPr>
          <w:delText>pixel-wise</w:delText>
        </w:r>
      </w:del>
      <w:ins w:id="94" w:author="Editor 2" w:date="2024-11-25T04:51:30Z">
        <w:r>
          <w:rPr>
            <w:lang w:val="en-US"/>
          </w:rPr>
          <w:t>pixelwise</w:t>
        </w:r>
      </w:ins>
      <w:r>
        <w:rPr>
          <w:lang w:val="en-US"/>
        </w:rPr>
        <w:t xml:space="preserve"> mask prediction for objects. Mask R-CNN has found widespread applications in robotics </w:t>
      </w:r>
      <w:hyperlink r:id="rId31">
        <w:r>
          <w:rPr>
            <w:rStyle w:val="Hyperlink"/>
            <w:lang w:val="en-US"/>
          </w:rPr>
          <w:t>(Jia et al., 2020)</w:t>
        </w:r>
      </w:hyperlink>
      <w:r>
        <w:rPr>
          <w:lang w:val="en-US"/>
        </w:rPr>
        <w:t xml:space="preserve">, medicine </w:t>
      </w:r>
      <w:hyperlink r:id="rId32">
        <w:r>
          <w:rPr>
            <w:rStyle w:val="Hyperlink"/>
            <w:lang w:val="en-US"/>
          </w:rPr>
          <w:t>(Anantharaman et al., 2018; Chiao et al., 2019)</w:t>
        </w:r>
      </w:hyperlink>
      <w:r>
        <w:rPr>
          <w:lang w:val="en-US"/>
        </w:rPr>
        <w:t xml:space="preserve">, autonomous driving </w:t>
      </w:r>
      <w:hyperlink r:id="rId33">
        <w:r>
          <w:rPr>
            <w:rStyle w:val="Hyperlink"/>
            <w:lang w:val="en-US"/>
          </w:rPr>
          <w:t>(Fujiyoshi et al., 2019)</w:t>
        </w:r>
      </w:hyperlink>
      <w:r>
        <w:rPr>
          <w:lang w:val="en-US"/>
        </w:rPr>
        <w:t xml:space="preserve">, and plant science </w:t>
      </w:r>
      <w:hyperlink r:id="rId34">
        <w:r>
          <w:rPr>
            <w:rStyle w:val="Hyperlink"/>
            <w:lang w:val="en-US"/>
          </w:rPr>
          <w:t>(Ganesh et al., 2019; Jia et al., 2020; Kienbaum et al., 2021; Machefer et al., 2020)</w:t>
        </w:r>
      </w:hyperlink>
      <w:r>
        <w:rPr>
          <w:lang w:val="en-US"/>
        </w:rPr>
        <w:t xml:space="preserve">. Among </w:t>
      </w:r>
      <w:ins w:id="95" w:author="Editor 2" w:date="2024-11-25T04:51:30Z">
        <w:r>
          <w:rPr>
            <w:lang w:val="en-US"/>
          </w:rPr>
          <w:t xml:space="preserve">the </w:t>
        </w:r>
      </w:ins>
      <w:r>
        <w:rPr>
          <w:lang w:val="en-US"/>
        </w:rPr>
        <w:t xml:space="preserve">classification models that identify and categorize objects within images, neural network architectures such as VGG16 </w:t>
      </w:r>
      <w:hyperlink r:id="rId35">
        <w:r>
          <w:rPr>
            <w:rStyle w:val="Hyperlink"/>
            <w:lang w:val="en-US"/>
          </w:rPr>
          <w:t>(Simonyan &amp; Zisserman, 2015)</w:t>
        </w:r>
      </w:hyperlink>
      <w:r>
        <w:rPr>
          <w:lang w:val="en-US"/>
        </w:rPr>
        <w:t xml:space="preserve">, InceptionV3 </w:t>
      </w:r>
      <w:hyperlink r:id="rId36">
        <w:r>
          <w:rPr>
            <w:rStyle w:val="Hyperlink"/>
            <w:lang w:val="en-US"/>
          </w:rPr>
          <w:t>(Szegedy et al., 2016)</w:t>
        </w:r>
      </w:hyperlink>
      <w:r>
        <w:rPr>
          <w:lang w:val="en-US"/>
        </w:rPr>
        <w:t xml:space="preserve">, and EfficientNetB0 </w:t>
      </w:r>
      <w:hyperlink r:id="rId37">
        <w:r>
          <w:rPr>
            <w:rStyle w:val="Hyperlink"/>
            <w:lang w:val="en-US"/>
          </w:rPr>
          <w:t>(Tan &amp; Le, 2020)</w:t>
        </w:r>
      </w:hyperlink>
      <w:r>
        <w:rPr>
          <w:lang w:val="en-US"/>
        </w:rPr>
        <w:t xml:space="preserve"> achieve state-of-the-art performance on multiple image classification tasks.</w:t>
      </w:r>
    </w:p>
    <w:p>
      <w:pPr>
        <w:pStyle w:val="BodyText"/>
      </w:pPr>
      <w:r>
        <w:rPr>
          <w:lang w:val="en-US"/>
        </w:rPr>
        <w:t xml:space="preserve">Considering the labor-intensive nature of </w:t>
      </w:r>
      <w:del w:id="96" w:author="Editor 2" w:date="2024-11-25T04:51:30Z">
        <w:r>
          <w:rPr>
            <w:lang w:val="en-US"/>
          </w:rPr>
          <w:delText xml:space="preserve">phenotyping </w:delText>
        </w:r>
      </w:del>
      <w:r>
        <w:rPr>
          <w:lang w:val="en-US"/>
        </w:rPr>
        <w:t xml:space="preserve">quinoa </w:t>
      </w:r>
      <w:del w:id="97" w:author="Editor 2" w:date="2024-11-25T04:51:30Z">
        <w:r>
          <w:rPr>
            <w:lang w:val="en-US"/>
          </w:rPr>
          <w:delText>panicles</w:delText>
        </w:r>
      </w:del>
      <w:ins w:id="98" w:author="Editor 2" w:date="2024-11-25T04:51:30Z">
        <w:r>
          <w:rPr>
            <w:lang w:val="en-US"/>
          </w:rPr>
          <w:t>panicle phenotyping</w:t>
        </w:r>
      </w:ins>
      <w:r>
        <w:rPr>
          <w:lang w:val="en-US"/>
        </w:rPr>
        <w:t xml:space="preserve"> under field conditions, we created a high-throughput pipeline for extracting phenotypic traits from images of quinoa panicles. This pipeline is based on our previous work </w:t>
      </w:r>
      <w:r>
        <w:rPr>
          <w:lang w:val="en-US"/>
        </w:rPr>
        <w:t>(</w:t>
      </w:r>
      <w:hyperlink r:id="rId38">
        <w:r>
          <w:rPr>
            <w:rStyle w:val="Hyperlink"/>
            <w:lang w:val="en-US"/>
          </w:rPr>
          <w:t xml:space="preserve">Kienbaum </w:t>
        </w:r>
        <w:r>
          <w:rPr>
            <w:rStyle w:val="Hyperlink"/>
            <w:lang w:val="en-US"/>
          </w:rPr>
          <w:t>et al</w:t>
        </w:r>
        <w:r>
          <w:rPr>
            <w:rStyle w:val="Hyperlink"/>
            <w:lang w:val="en-US"/>
          </w:rPr>
          <w:t>. 2021)</w:t>
        </w:r>
      </w:hyperlink>
      <w:r>
        <w:rPr>
          <w:lang w:val="en-US"/>
        </w:rPr>
        <w:t>, which employed Mask R-CNN for the classification and segmentation of maize cob images. In the present study, we adapted and optimized this approach for image classification, specifically for differentiating between glomerulate and amarantiform panicle types. We performed image segmentation to extract trait measurements to estimate quantitative</w:t>
      </w:r>
      <w:del w:id="99" w:author="Editor 2" w:date="2024-11-25T04:51:30Z">
        <w:r>
          <w:rPr>
            <w:lang w:val="en-US"/>
          </w:rPr>
          <w:delText>-</w:delText>
        </w:r>
      </w:del>
      <w:ins w:id="100" w:author="Editor 2" w:date="2024-11-25T04:51:30Z">
        <w:r>
          <w:rPr>
            <w:lang w:val="en-US"/>
          </w:rPr>
          <w:t xml:space="preserve"> </w:t>
        </w:r>
      </w:ins>
      <w:r>
        <w:rPr>
          <w:lang w:val="en-US"/>
        </w:rPr>
        <w:t xml:space="preserve">genetic parameters for yield components related to panicles. Our objective was to create a pipeline that achieves the same or higher level of accuracy as manual phenotyping but with significantly improved throughput, </w:t>
      </w:r>
      <w:del w:id="101" w:author="Editor 2" w:date="2024-11-25T04:51:30Z">
        <w:r>
          <w:rPr>
            <w:lang w:val="en-US"/>
          </w:rPr>
          <w:delText>showcasing</w:delText>
        </w:r>
      </w:del>
      <w:ins w:id="102" w:author="Editor 2" w:date="2024-11-25T04:51:30Z">
        <w:r>
          <w:rPr>
            <w:lang w:val="en-US"/>
          </w:rPr>
          <w:t>demonstrating</w:t>
        </w:r>
      </w:ins>
      <w:r>
        <w:rPr>
          <w:lang w:val="en-US"/>
        </w:rPr>
        <w:t xml:space="preserve"> the effectiveness of state-of-the-art image analysis </w:t>
      </w:r>
      <w:del w:id="103" w:author="Editor 2" w:date="2024-11-25T04:51:30Z">
        <w:r>
          <w:rPr>
            <w:lang w:val="en-US"/>
          </w:rPr>
          <w:delText>using</w:delText>
        </w:r>
      </w:del>
      <w:ins w:id="104" w:author="Editor 2" w:date="2024-11-25T04:51:30Z">
        <w:r>
          <w:rPr>
            <w:lang w:val="en-US"/>
          </w:rPr>
          <w:t>via</w:t>
        </w:r>
      </w:ins>
      <w:r>
        <w:rPr>
          <w:lang w:val="en-US"/>
        </w:rPr>
        <w:t xml:space="preserve"> Mask R-CNN in characterizing complex panicle traits. First, we describe the development of a deep learning model specifically designed for the classification and segmentation of quinoa panicles </w:t>
      </w:r>
      <w:del w:id="105" w:author="Editor 2" w:date="2024-11-25T04:51:30Z">
        <w:r>
          <w:rPr>
            <w:lang w:val="en-US"/>
          </w:rPr>
          <w:delText>using</w:delText>
        </w:r>
      </w:del>
      <w:ins w:id="106" w:author="Editor 2" w:date="2024-11-25T04:51:30Z">
        <w:r>
          <w:rPr>
            <w:lang w:val="en-US"/>
          </w:rPr>
          <w:t>via</w:t>
        </w:r>
      </w:ins>
      <w:r>
        <w:rPr>
          <w:lang w:val="en-US"/>
        </w:rPr>
        <w:t xml:space="preserve"> Mask R-CNN. </w:t>
      </w:r>
      <w:del w:id="107" w:author="Editor 2" w:date="2024-11-25T04:51:30Z">
        <w:r>
          <w:rPr>
            <w:lang w:val="en-US"/>
          </w:rPr>
          <w:delText>Subsequently, we</w:delText>
        </w:r>
      </w:del>
      <w:ins w:id="108" w:author="Editor 2" w:date="2024-11-25T04:51:30Z">
        <w:r>
          <w:rPr>
            <w:lang w:val="en-US"/>
          </w:rPr>
          <w:t>We subsequently</w:t>
        </w:r>
      </w:ins>
      <w:r>
        <w:rPr>
          <w:lang w:val="en-US"/>
        </w:rPr>
        <w:t xml:space="preserve"> demonstrate the application of this pipeline in estimating quantitative genetic parameters from a </w:t>
      </w:r>
      <w:del w:id="109" w:author="Editor 2" w:date="2024-11-25T04:51:30Z">
        <w:r>
          <w:rPr>
            <w:lang w:val="en-US"/>
          </w:rPr>
          <w:delText>multi-location</w:delText>
        </w:r>
      </w:del>
      <w:ins w:id="110" w:author="Editor 2" w:date="2024-11-25T04:51:30Z">
        <w:r>
          <w:rPr>
            <w:lang w:val="en-US"/>
          </w:rPr>
          <w:t>multilocation</w:t>
        </w:r>
      </w:ins>
      <w:r>
        <w:rPr>
          <w:lang w:val="en-US"/>
        </w:rPr>
        <w:t xml:space="preserve"> trial.</w:t>
      </w:r>
    </w:p>
    <w:p>
      <w:r>
        <w:rPr>
          <w:lang w:val="en-US"/>
        </w:rPr>
        <w:br w:type="page"/>
      </w:r>
    </w:p>
    <w:bookmarkEnd w:id="38"/>
    <w:bookmarkStart w:id="111" w:name="materials-and-methods"/>
    <w:p>
      <w:pPr>
        <w:pStyle w:val="Heading1"/>
      </w:pPr>
      <w:r>
        <w:rPr>
          <w:lang w:val="en-US"/>
        </w:rPr>
        <w:t>MATERIALS AND METHODS</w:t>
      </w:r>
    </w:p>
    <w:bookmarkStart w:id="112" w:name="plant-material"/>
    <w:p>
      <w:pPr>
        <w:pStyle w:val="Heading2"/>
      </w:pPr>
      <w:r>
        <w:rPr>
          <w:lang w:val="en-US"/>
        </w:rPr>
        <w:t>Plant material</w:t>
      </w:r>
    </w:p>
    <w:p>
      <w:pPr>
        <w:pStyle w:val="FirstParagraph"/>
      </w:pPr>
      <w:r>
        <w:rPr>
          <w:lang w:val="en-US"/>
        </w:rPr>
        <w:t>The plant material used for the experiments was derived from six segregating populations of quinoa (</w:t>
      </w:r>
      <w:r>
        <w:rPr>
          <w:i/>
          <w:iCs/>
          <w:lang w:val="en-US"/>
        </w:rPr>
        <w:t>Chenopodium quinoa</w:t>
      </w:r>
      <w:r>
        <w:rPr>
          <w:lang w:val="en-US"/>
        </w:rPr>
        <w:t xml:space="preserve"> Willd.) originating from single crosses of landraces provided by the germplasm bank of the Universidad Nacional del Altiplano, Puno, Peru </w:t>
      </w:r>
      <w:hyperlink r:id="rId39">
        <w:r>
          <w:rPr>
            <w:rStyle w:val="Hyperlink"/>
            <w:lang w:val="en-US"/>
          </w:rPr>
          <w:t>(Lozano-Isla et al., 2023)</w:t>
        </w:r>
      </w:hyperlink>
      <w:r>
        <w:rPr>
          <w:lang w:val="en-US"/>
        </w:rPr>
        <w:t>. The field trials were conducted in three successive growing seasons from 2016</w:t>
      </w:r>
      <w:del w:id="113" w:author="Editor 2" w:date="2024-11-25T04:51:30Z">
        <w:r>
          <w:rPr>
            <w:lang w:val="en-US"/>
          </w:rPr>
          <w:delText xml:space="preserve"> to </w:delText>
        </w:r>
      </w:del>
      <w:ins w:id="114" w:author="Editor 2" w:date="2024-11-25T04:51:30Z">
        <w:r>
          <w:rPr>
            <w:lang w:val="en-US"/>
          </w:rPr>
          <w:t>--</w:t>
        </w:r>
      </w:ins>
      <w:r>
        <w:rPr>
          <w:lang w:val="en-US"/>
        </w:rPr>
        <w:t xml:space="preserve">2019 as </w:t>
      </w:r>
      <w:del w:id="115" w:author="Editor 2" w:date="2024-11-25T04:51:30Z">
        <w:r>
          <w:rPr>
            <w:lang w:val="en-US"/>
          </w:rPr>
          <w:delText>multi-location</w:delText>
        </w:r>
      </w:del>
      <w:ins w:id="116" w:author="Editor 2" w:date="2024-11-25T04:51:30Z">
        <w:r>
          <w:rPr>
            <w:lang w:val="en-US"/>
          </w:rPr>
          <w:t>multilocation</w:t>
        </w:r>
      </w:ins>
      <w:r>
        <w:rPr>
          <w:lang w:val="en-US"/>
        </w:rPr>
        <w:t xml:space="preserve"> trials for line selection (“selection trials”)</w:t>
      </w:r>
      <w:del w:id="117" w:author="Editor 2" w:date="2024-11-25T04:51:30Z">
        <w:r>
          <w:rPr>
            <w:lang w:val="en-US"/>
          </w:rPr>
          <w:delText>,</w:delText>
        </w:r>
      </w:del>
      <w:r>
        <w:rPr>
          <w:lang w:val="en-US"/>
        </w:rPr>
        <w:t xml:space="preserve"> and variety registration (“registration trials”) trials in the Peruvian Highlands </w:t>
      </w:r>
      <w:r>
        <w:rPr>
          <w:lang w:val="en-US"/>
        </w:rPr>
        <w:t>(</w:t>
      </w:r>
      <w:hyperlink w:anchor="tbl-id.r5y16fnovap5">
        <w:r>
          <w:rPr>
            <w:rStyle w:val="Hyperlink"/>
            <w:lang w:val="en-US"/>
          </w:rPr>
          <w:t>Table 1</w:t>
        </w:r>
      </w:hyperlink>
      <w:r>
        <w:rPr>
          <w:lang w:val="en-US"/>
        </w:rPr>
        <w:t>). Images from the 2021-</w:t>
      </w:r>
      <w:ins w:id="118" w:author="Editor 2" w:date="2024-11-25T04:51:30Z">
        <w:r>
          <w:rPr>
            <w:lang w:val="en-US"/>
          </w:rPr>
          <w:t>-</w:t>
        </w:r>
      </w:ins>
      <w:r>
        <w:rPr>
          <w:lang w:val="en-US"/>
        </w:rPr>
        <w:t xml:space="preserve">2022 season for production and seed increase (“production trials”) were used for the validation set </w:t>
      </w:r>
      <w:del w:id="119" w:author="Editor 2" w:date="2024-11-25T04:51:30Z">
        <w:r>
          <w:rPr>
            <w:lang w:val="en-US"/>
          </w:rPr>
          <w:delText>using</w:delText>
        </w:r>
      </w:del>
      <w:ins w:id="120" w:author="Editor 2" w:date="2024-11-25T04:51:30Z">
        <w:r>
          <w:rPr>
            <w:lang w:val="en-US"/>
          </w:rPr>
          <w:t>via</w:t>
        </w:r>
      </w:ins>
      <w:r>
        <w:rPr>
          <w:lang w:val="en-US"/>
        </w:rPr>
        <w:t xml:space="preserve"> scales in the images.</w:t>
      </w:r>
    </w:p>
    <w:bookmarkEnd w:id="112"/>
    <w:bookmarkStart w:id="121" w:name="panicle-images"/>
    <w:p>
      <w:pPr>
        <w:pStyle w:val="Heading2"/>
      </w:pPr>
      <w:r>
        <w:rPr>
          <w:lang w:val="en-US"/>
        </w:rPr>
        <w:t>Panicle images</w:t>
      </w:r>
    </w:p>
    <w:p>
      <w:pPr>
        <w:pStyle w:val="FirstParagraph"/>
      </w:pPr>
      <w:r>
        <w:rPr>
          <w:lang w:val="en-US"/>
        </w:rPr>
        <w:t xml:space="preserve">Pictures were taken during flowering at stage 69 of the BBCH scale </w:t>
      </w:r>
      <w:hyperlink r:id="rId40">
        <w:r>
          <w:rPr>
            <w:rStyle w:val="Hyperlink"/>
            <w:lang w:val="en-US"/>
          </w:rPr>
          <w:t>(Sosa-Zuniga et al., 2017)</w:t>
        </w:r>
      </w:hyperlink>
      <w:r>
        <w:rPr>
          <w:lang w:val="en-US"/>
        </w:rPr>
        <w:t xml:space="preserve">. A representative panicle for each experimental unit (breeding lines grown in experimental plots) was selected for photographing under field conditions in front of a blue background with different light conditions </w:t>
      </w:r>
      <w:r>
        <w:rPr>
          <w:lang w:val="en-US"/>
        </w:rPr>
        <w:t>(</w:t>
      </w:r>
      <w:hyperlink w:anchor="fig-id.6ns3q793e24l">
        <w:r>
          <w:rPr>
            <w:rStyle w:val="Hyperlink"/>
            <w:lang w:val="en-US"/>
          </w:rPr>
          <w:t>Fig. 1</w:t>
        </w:r>
      </w:hyperlink>
      <w:r>
        <w:rPr>
          <w:lang w:val="en-US"/>
        </w:rPr>
        <w:t>, Figure</w:t>
      </w:r>
      <w:r>
        <w:rPr>
          <w:lang w:val="en-US"/>
        </w:rPr>
        <w:t xml:space="preserve"> S1</w:t>
      </w:r>
      <w:r>
        <w:rPr>
          <w:lang w:val="en-US"/>
        </w:rPr>
        <w:t xml:space="preserve">). Images were taken with different cameras and resolutions </w:t>
      </w:r>
      <w:r>
        <w:rPr>
          <w:lang w:val="en-US"/>
        </w:rPr>
        <w:t>(</w:t>
      </w:r>
      <w:hyperlink w:anchor="tbl-id.r5y16fnovap5">
        <w:r>
          <w:rPr>
            <w:rStyle w:val="Hyperlink"/>
            <w:lang w:val="en-US"/>
          </w:rPr>
          <w:t>Table 1</w:t>
        </w:r>
      </w:hyperlink>
      <w:r>
        <w:rPr>
          <w:lang w:val="en-US"/>
        </w:rPr>
        <w:t xml:space="preserve">), resulting in an image collection exhibiting </w:t>
      </w:r>
      <w:del w:id="122" w:author="Editor 2" w:date="2024-11-25T04:51:30Z">
        <w:r>
          <w:rPr>
            <w:lang w:val="en-US"/>
          </w:rPr>
          <w:delText xml:space="preserve">a </w:delText>
        </w:r>
      </w:del>
      <w:r>
        <w:rPr>
          <w:lang w:val="en-US"/>
        </w:rPr>
        <w:t xml:space="preserve">high heterogeneity </w:t>
      </w:r>
      <w:r>
        <w:rPr>
          <w:lang w:val="en-US"/>
        </w:rPr>
        <w:t>(</w:t>
      </w:r>
      <w:hyperlink w:anchor="fig-id.6ns3q793e24l">
        <w:r>
          <w:rPr>
            <w:rStyle w:val="Hyperlink"/>
            <w:lang w:val="en-US"/>
          </w:rPr>
          <w:t>Fig. 1</w:t>
        </w:r>
      </w:hyperlink>
      <w:r>
        <w:rPr>
          <w:lang w:val="en-US"/>
        </w:rPr>
        <w:t xml:space="preserve">a). We excluded images with panicles that showed bird damage, were blurred, or were overly dry from the analysis </w:t>
      </w:r>
      <w:r>
        <w:rPr>
          <w:lang w:val="en-US"/>
        </w:rPr>
        <w:t>(</w:t>
      </w:r>
      <w:hyperlink w:anchor="fig-id.6ns3q793e24l">
        <w:r>
          <w:rPr>
            <w:rStyle w:val="Hyperlink"/>
            <w:lang w:val="en-US"/>
          </w:rPr>
          <w:t>Fig. 1</w:t>
        </w:r>
      </w:hyperlink>
      <w:r>
        <w:rPr>
          <w:lang w:val="en-US"/>
        </w:rPr>
        <w:t>b).</w:t>
      </w:r>
    </w:p>
    <w:bookmarkEnd w:id="121"/>
    <w:bookmarkStart w:id="123" w:name="X96fa8cdc76e6a36594ee95b7980554622403b96"/>
    <w:p>
      <w:pPr>
        <w:pStyle w:val="Heading2"/>
      </w:pPr>
      <w:r>
        <w:rPr>
          <w:lang w:val="en-US"/>
        </w:rPr>
        <w:t xml:space="preserve">Development of a Mask R-CNN </w:t>
      </w:r>
      <w:del w:id="124" w:author="Editor 2" w:date="2024-11-25T04:51:30Z">
        <w:r>
          <w:rPr>
            <w:lang w:val="en-US"/>
          </w:rPr>
          <w:delText>mode</w:delText>
        </w:r>
      </w:del>
      <w:ins w:id="125" w:author="Editor 2" w:date="2024-11-25T04:51:30Z">
        <w:r>
          <w:rPr>
            <w:lang w:val="en-US"/>
          </w:rPr>
          <w:t>model</w:t>
        </w:r>
      </w:ins>
      <w:r>
        <w:rPr>
          <w:lang w:val="en-US"/>
        </w:rPr>
        <w:t xml:space="preserve"> for image segmentation</w:t>
      </w:r>
    </w:p>
    <w:p>
      <w:pPr>
        <w:pStyle w:val="FirstParagraph"/>
      </w:pPr>
      <w:r>
        <w:rPr>
          <w:lang w:val="en-US"/>
        </w:rPr>
        <w:t xml:space="preserve">We found </w:t>
      </w:r>
      <w:ins w:id="126" w:author="Editor 2" w:date="2024-11-25T04:51:30Z">
        <w:r>
          <w:rPr>
            <w:lang w:val="en-US"/>
          </w:rPr>
          <w:t xml:space="preserve">that </w:t>
        </w:r>
      </w:ins>
      <w:r>
        <w:rPr>
          <w:lang w:val="en-US"/>
        </w:rPr>
        <w:t xml:space="preserve">it </w:t>
      </w:r>
      <w:ins w:id="127" w:author="Editor 2" w:date="2024-11-25T04:51:30Z">
        <w:r>
          <w:rPr>
            <w:lang w:val="en-US"/>
          </w:rPr>
          <w:t xml:space="preserve">was </w:t>
        </w:r>
      </w:ins>
      <w:r>
        <w:rPr>
          <w:lang w:val="en-US"/>
        </w:rPr>
        <w:t xml:space="preserve">challenging to obtain a single Mask R-CNN model suitable for both panicle segmentation and classification. Mask R-CNN is simple to train and extends Faster R-CNN by adding a branch for predicting an object mask in parallel with the existing branch for bounding box recognition </w:t>
      </w:r>
      <w:hyperlink r:id="rId41">
        <w:r>
          <w:rPr>
            <w:rStyle w:val="Hyperlink"/>
            <w:lang w:val="en-US"/>
          </w:rPr>
          <w:t>(Bharati &amp; Pramanik, 2020)</w:t>
        </w:r>
      </w:hyperlink>
      <w:r>
        <w:rPr>
          <w:lang w:val="en-US"/>
        </w:rPr>
        <w:t xml:space="preserve">. Consequently, we adopted a stagewise approach, selecting separate models for each task. A pipeline was implemented, connecting the best models of each stage. First, we developed models for image segmentation by testing 16 models and selecting the best </w:t>
      </w:r>
      <w:del w:id="128" w:author="Editor 2" w:date="2024-11-25T04:51:30Z">
        <w:r>
          <w:rPr>
            <w:lang w:val="en-US"/>
          </w:rPr>
          <w:delText>one</w:delText>
        </w:r>
      </w:del>
      <w:ins w:id="129" w:author="Editor 2" w:date="2024-11-25T04:51:30Z">
        <w:r>
          <w:rPr>
            <w:lang w:val="en-US"/>
          </w:rPr>
          <w:t>model</w:t>
        </w:r>
      </w:ins>
      <w:r>
        <w:rPr>
          <w:lang w:val="en-US"/>
        </w:rPr>
        <w:t xml:space="preserve"> </w:t>
      </w:r>
      <w:hyperlink r:id="rId42">
        <w:r>
          <w:rPr>
            <w:rStyle w:val="Hyperlink"/>
            <w:lang w:val="en-US"/>
          </w:rPr>
          <w:t>(He et al., 2018)</w:t>
        </w:r>
      </w:hyperlink>
      <w:r>
        <w:rPr>
          <w:lang w:val="en-US"/>
        </w:rPr>
        <w:t xml:space="preserve"> </w:t>
      </w:r>
      <w:del w:id="130" w:author="Editor 2" w:date="2024-11-25T04:51:30Z">
        <w:r>
          <w:rPr>
            <w:lang w:val="en-US"/>
          </w:rPr>
          <w:delText>using</w:delText>
        </w:r>
      </w:del>
      <w:ins w:id="131" w:author="Editor 2" w:date="2024-11-25T04:51:30Z">
        <w:r>
          <w:rPr>
            <w:lang w:val="en-US"/>
          </w:rPr>
          <w:t>via</w:t>
        </w:r>
      </w:ins>
      <w:r>
        <w:rPr>
          <w:lang w:val="en-US"/>
        </w:rPr>
        <w:t xml:space="preserve"> the following procedure.</w:t>
      </w:r>
    </w:p>
    <w:bookmarkStart w:id="132" w:name="sampling-and-annotation"/>
    <w:p>
      <w:pPr>
        <w:pStyle w:val="Heading3"/>
      </w:pPr>
      <w:r>
        <w:rPr>
          <w:i/>
          <w:iCs/>
          <w:lang w:val="en-US"/>
        </w:rPr>
        <w:t>Sampling and annotation</w:t>
      </w:r>
    </w:p>
    <w:p>
      <w:pPr>
        <w:pStyle w:val="FirstParagraph"/>
      </w:pPr>
      <w:r>
        <w:rPr>
          <w:lang w:val="en-US"/>
        </w:rPr>
        <w:t>To ensure the selection of an unbiased training dataset, we created two random samples. The first sample involved selecting 2</w:t>
      </w:r>
      <w:r>
        <w:rPr>
          <w:lang w:val="en-US"/>
        </w:rPr>
        <w:t>5%</w:t>
      </w:r>
      <w:r>
        <w:rPr>
          <w:lang w:val="en-US"/>
        </w:rPr>
        <w:t xml:space="preserve"> from each experiment conducted in different years and locations </w:t>
      </w:r>
      <w:r>
        <w:rPr>
          <w:lang w:val="en-US"/>
        </w:rPr>
        <w:t>(</w:t>
      </w:r>
      <w:hyperlink w:anchor="tbl-id.r5y16fnovap5">
        <w:r>
          <w:rPr>
            <w:rStyle w:val="Hyperlink"/>
            <w:lang w:val="en-US"/>
          </w:rPr>
          <w:t>Table 1</w:t>
        </w:r>
      </w:hyperlink>
      <w:r>
        <w:rPr>
          <w:lang w:val="en-US"/>
        </w:rPr>
        <w:t>)</w:t>
      </w:r>
      <w:del w:id="133" w:author="Editor 2" w:date="2024-11-25T04:51:30Z">
        <w:r>
          <w:rPr>
            <w:lang w:val="en-US"/>
          </w:rPr>
          <w:delText xml:space="preserve"> making</w:delText>
        </w:r>
      </w:del>
      <w:ins w:id="134" w:author="Editor 2" w:date="2024-11-25T04:51:30Z">
        <w:r>
          <w:rPr>
            <w:lang w:val="en-US"/>
          </w:rPr>
          <w:t>, resulting in</w:t>
        </w:r>
      </w:ins>
      <w:r>
        <w:rPr>
          <w:lang w:val="en-US"/>
        </w:rPr>
        <w:t xml:space="preserve"> a total of ca. 1,300 images. A random sample of 320 images was taken from this initial pool of images. The </w:t>
      </w:r>
      <w:del w:id="135" w:author="Editor 2" w:date="2024-11-25T04:51:30Z">
        <w:r>
          <w:rPr>
            <w:lang w:val="en-US"/>
          </w:rPr>
          <w:delText>sample was</w:delText>
        </w:r>
      </w:del>
      <w:ins w:id="136" w:author="Editor 2" w:date="2024-11-25T04:51:30Z">
        <w:r>
          <w:rPr>
            <w:lang w:val="en-US"/>
          </w:rPr>
          <w:t>samples were</w:t>
        </w:r>
      </w:ins>
      <w:r>
        <w:rPr>
          <w:lang w:val="en-US"/>
        </w:rPr>
        <w:t xml:space="preserve"> divided into training and validation sets with 238 and 82 images</w:t>
      </w:r>
      <w:ins w:id="137" w:author="Editor 2" w:date="2024-11-25T04:51:30Z">
        <w:r>
          <w:rPr>
            <w:lang w:val="en-US"/>
          </w:rPr>
          <w:t>,</w:t>
        </w:r>
      </w:ins>
      <w:r>
        <w:rPr>
          <w:lang w:val="en-US"/>
        </w:rPr>
        <w:t xml:space="preserve"> respectively. The number of training images was determined </w:t>
      </w:r>
      <w:del w:id="138" w:author="Editor 2" w:date="2024-11-25T04:51:30Z">
        <w:r>
          <w:rPr>
            <w:lang w:val="en-US"/>
          </w:rPr>
          <w:delText xml:space="preserve">based </w:delText>
        </w:r>
      </w:del>
      <w:r>
        <w:rPr>
          <w:lang w:val="en-US"/>
        </w:rPr>
        <w:t xml:space="preserve">on </w:t>
      </w:r>
      <w:ins w:id="139" w:author="Editor 2" w:date="2024-11-25T04:51:30Z">
        <w:r>
          <w:rPr>
            <w:lang w:val="en-US"/>
          </w:rPr>
          <w:t xml:space="preserve">the basis of </w:t>
        </w:r>
      </w:ins>
      <w:r>
        <w:rPr>
          <w:lang w:val="en-US"/>
        </w:rPr>
        <w:t xml:space="preserve">a previous study of maize cob segmentation </w:t>
      </w:r>
      <w:r>
        <w:rPr>
          <w:lang w:val="en-US"/>
        </w:rPr>
        <w:t>(</w:t>
      </w:r>
      <w:hyperlink r:id="rId43">
        <w:r>
          <w:rPr>
            <w:rStyle w:val="Hyperlink"/>
            <w:lang w:val="en-US"/>
          </w:rPr>
          <w:t xml:space="preserve">Kienbaum </w:t>
        </w:r>
        <w:r>
          <w:rPr>
            <w:rStyle w:val="Hyperlink"/>
            <w:lang w:val="en-US"/>
          </w:rPr>
          <w:t>et al</w:t>
        </w:r>
        <w:r>
          <w:rPr>
            <w:rStyle w:val="Hyperlink"/>
            <w:lang w:val="en-US"/>
          </w:rPr>
          <w:t>. 2021)</w:t>
        </w:r>
      </w:hyperlink>
      <w:r>
        <w:rPr>
          <w:lang w:val="en-US"/>
        </w:rPr>
        <w:t xml:space="preserve">. The images were annotated </w:t>
      </w:r>
      <w:del w:id="140" w:author="Editor 2" w:date="2024-11-25T04:51:30Z">
        <w:r>
          <w:rPr>
            <w:lang w:val="en-US"/>
          </w:rPr>
          <w:delText>using</w:delText>
        </w:r>
      </w:del>
      <w:ins w:id="141" w:author="Editor 2" w:date="2024-11-25T04:51:30Z">
        <w:r>
          <w:rPr>
            <w:lang w:val="en-US"/>
          </w:rPr>
          <w:t>via</w:t>
        </w:r>
      </w:ins>
      <w:r>
        <w:rPr>
          <w:lang w:val="en-US"/>
        </w:rPr>
        <w:t xml:space="preserve"> VGG Image Annotator version 2.0.8 </w:t>
      </w:r>
      <w:hyperlink r:id="rId44">
        <w:r>
          <w:rPr>
            <w:rStyle w:val="Hyperlink"/>
            <w:lang w:val="en-US"/>
          </w:rPr>
          <w:t>(Dutta &amp; Zisserman, 2019)</w:t>
        </w:r>
      </w:hyperlink>
      <w:r>
        <w:rPr>
          <w:lang w:val="en-US"/>
        </w:rPr>
        <w:t xml:space="preserve">. For selection and registration field trials, only the panicle class was annotated </w:t>
      </w:r>
      <w:r>
        <w:rPr>
          <w:lang w:val="en-US"/>
        </w:rPr>
        <w:t>(</w:t>
      </w:r>
      <w:hyperlink w:anchor="tbl-id.r5y16fnovap5">
        <w:r>
          <w:rPr>
            <w:rStyle w:val="Hyperlink"/>
            <w:lang w:val="en-US"/>
          </w:rPr>
          <w:t>Table 1</w:t>
        </w:r>
      </w:hyperlink>
      <w:r>
        <w:rPr>
          <w:lang w:val="en-US"/>
        </w:rPr>
        <w:t xml:space="preserve">). For the production field trial, seven classes were determined for the images: panicle, scale, label, barcode, and each channel from </w:t>
      </w:r>
      <w:ins w:id="142" w:author="Editor 2" w:date="2024-11-25T04:51:30Z">
        <w:r>
          <w:rPr>
            <w:lang w:val="en-US"/>
          </w:rPr>
          <w:t xml:space="preserve">the </w:t>
        </w:r>
      </w:ins>
      <w:r>
        <w:rPr>
          <w:lang w:val="en-US"/>
        </w:rPr>
        <w:t>RGB spectra (Figure</w:t>
      </w:r>
      <w:r>
        <w:rPr>
          <w:lang w:val="en-US"/>
        </w:rPr>
        <w:t xml:space="preserve"> S2</w:t>
      </w:r>
      <w:r>
        <w:rPr>
          <w:lang w:val="en-US"/>
        </w:rPr>
        <w:t>).</w:t>
      </w:r>
    </w:p>
    <w:bookmarkEnd w:id="132"/>
    <w:bookmarkStart w:id="143" w:name="model-training"/>
    <w:p>
      <w:pPr>
        <w:pStyle w:val="Heading3"/>
      </w:pPr>
      <w:r>
        <w:rPr>
          <w:lang w:val="en-US"/>
        </w:rPr>
        <w:t>Model training</w:t>
      </w:r>
    </w:p>
    <w:p>
      <w:pPr>
        <w:pStyle w:val="FirstParagraph"/>
      </w:pPr>
      <w:r>
        <w:rPr>
          <w:lang w:val="en-US"/>
        </w:rPr>
        <w:t xml:space="preserve">We utilized the Mask R-CNN framework </w:t>
      </w:r>
      <w:hyperlink r:id="rId45">
        <w:r>
          <w:rPr>
            <w:rStyle w:val="Hyperlink"/>
            <w:lang w:val="en-US"/>
          </w:rPr>
          <w:t>(He et al., 2018)</w:t>
        </w:r>
      </w:hyperlink>
      <w:r>
        <w:rPr>
          <w:lang w:val="en-US"/>
        </w:rPr>
        <w:t xml:space="preserve"> and fitted it with the </w:t>
      </w:r>
      <w:del w:id="144" w:author="Editor 2" w:date="2024-11-25T04:51:30Z">
        <w:r>
          <w:rPr>
            <w:lang w:val="en-US"/>
          </w:rPr>
          <w:delText>Resnet</w:delText>
        </w:r>
      </w:del>
      <w:ins w:id="145" w:author="Editor 2" w:date="2024-11-25T04:51:30Z">
        <w:r>
          <w:rPr>
            <w:lang w:val="en-US"/>
          </w:rPr>
          <w:t>ResNet</w:t>
        </w:r>
      </w:ins>
      <w:r>
        <w:rPr>
          <w:lang w:val="en-US"/>
        </w:rPr>
        <w:t xml:space="preserve"> 101 backend to the seven classes. Model training was conducted on four parallel Tesla K80 GPUs on the BinAC high-performance computing cluster at the University of Tübingen. The Mask R-CNN training parameters were partly selected </w:t>
      </w:r>
      <w:del w:id="146" w:author="Editor 2" w:date="2024-11-25T04:51:30Z">
        <w:r>
          <w:rPr>
            <w:lang w:val="en-US"/>
          </w:rPr>
          <w:delText xml:space="preserve">based </w:delText>
        </w:r>
      </w:del>
      <w:r>
        <w:rPr>
          <w:lang w:val="en-US"/>
        </w:rPr>
        <w:t xml:space="preserve">on </w:t>
      </w:r>
      <w:ins w:id="147" w:author="Editor 2" w:date="2024-11-25T04:51:30Z">
        <w:r>
          <w:rPr>
            <w:lang w:val="en-US"/>
          </w:rPr>
          <w:t xml:space="preserve">the basis of </w:t>
        </w:r>
      </w:ins>
      <w:r>
        <w:rPr>
          <w:lang w:val="en-US"/>
        </w:rPr>
        <w:t xml:space="preserve">previous work in image analysis for maize cobs </w:t>
      </w:r>
      <w:hyperlink r:id="rId46">
        <w:r>
          <w:rPr>
            <w:rStyle w:val="Hyperlink"/>
            <w:lang w:val="en-US"/>
          </w:rPr>
          <w:t>(Kienbaum et al., 2021)</w:t>
        </w:r>
      </w:hyperlink>
      <w:r>
        <w:rPr>
          <w:lang w:val="en-US"/>
        </w:rPr>
        <w:t xml:space="preserve">, with further variations and improvements implemented as needed. </w:t>
      </w:r>
      <w:del w:id="148" w:author="Editor 2" w:date="2024-11-25T04:51:30Z">
        <w:r>
          <w:rPr>
            <w:lang w:val="en-US"/>
          </w:rPr>
          <w:delText>Quinoa</w:delText>
        </w:r>
      </w:del>
      <w:ins w:id="149" w:author="Editor 2" w:date="2024-11-25T04:51:30Z">
        <w:r>
          <w:rPr>
            <w:lang w:val="en-US"/>
          </w:rPr>
          <w:t>Compared with maize cobs, quinoa</w:t>
        </w:r>
      </w:ins>
      <w:r>
        <w:rPr>
          <w:lang w:val="en-US"/>
        </w:rPr>
        <w:t xml:space="preserve"> panicles exhibit greater detail and diversity in their outline and shape</w:t>
      </w:r>
      <w:del w:id="150" w:author="Editor 2" w:date="2024-11-25T04:51:30Z">
        <w:r>
          <w:rPr>
            <w:lang w:val="en-US"/>
          </w:rPr>
          <w:delText xml:space="preserve"> compared to maize cobs</w:delText>
        </w:r>
      </w:del>
      <w:r>
        <w:rPr>
          <w:lang w:val="en-US"/>
        </w:rPr>
        <w:t xml:space="preserve">. Therefore, we varied parameters such as mask resolution, loss weight, and training configuration (heads.m) to investigate potential differences in the final model performance. This led to </w:t>
      </w:r>
      <w:ins w:id="151" w:author="Editor 2" w:date="2024-11-25T04:51:30Z">
        <w:r>
          <w:rPr>
            <w:lang w:val="en-US"/>
          </w:rPr>
          <w:t xml:space="preserve">the </w:t>
        </w:r>
      </w:ins>
      <w:r>
        <w:rPr>
          <w:lang w:val="en-US"/>
        </w:rPr>
        <w:t xml:space="preserve">training </w:t>
      </w:r>
      <w:ins w:id="152" w:author="Editor 2" w:date="2024-11-25T04:51:30Z">
        <w:r>
          <w:rPr>
            <w:lang w:val="en-US"/>
          </w:rPr>
          <w:t xml:space="preserve">of </w:t>
        </w:r>
      </w:ins>
      <w:r>
        <w:rPr>
          <w:lang w:val="en-US"/>
        </w:rPr>
        <w:t xml:space="preserve">16 distinct Mask R-CNN models with a learning rate of 1e-4 over 200 epochs, each with different parameters </w:t>
      </w:r>
      <w:r>
        <w:rPr>
          <w:i/>
          <w:iCs/>
          <w:lang w:val="en-US"/>
        </w:rPr>
        <w:t> </w:t>
      </w:r>
      <w:r>
        <w:rPr>
          <w:i/>
          <w:iCs/>
          <w:lang w:val="en-US"/>
        </w:rPr>
        <w:t>(</w:t>
      </w:r>
      <w:hyperlink w:anchor="tbl-id.vur4v4bpxbe8">
        <w:r>
          <w:rPr>
            <w:rStyle w:val="Hyperlink"/>
            <w:lang w:val="en-US"/>
          </w:rPr>
          <w:t>Table 2</w:t>
        </w:r>
      </w:hyperlink>
      <w:r>
        <w:rPr>
          <w:lang w:val="en-US"/>
        </w:rPr>
        <w:t> </w:t>
      </w:r>
      <w:r>
        <w:rPr>
          <w:i/>
          <w:iCs/>
          <w:lang w:val="en-US"/>
        </w:rPr>
        <w:t>).</w:t>
      </w:r>
    </w:p>
    <w:p>
      <w:pPr>
        <w:pStyle w:val="BodyText"/>
      </w:pPr>
      <w:r>
        <w:rPr>
          <w:lang w:val="en-US"/>
        </w:rPr>
        <w:t xml:space="preserve">In Mask R-CNN, the mask resolution determines the size of the predicted masks for each object instance. A higher resolution yields a more detailed delineation of object boundaries but increases </w:t>
      </w:r>
      <w:ins w:id="153" w:author="Editor 2" w:date="2024-11-25T04:51:30Z">
        <w:r>
          <w:rPr>
            <w:lang w:val="en-US"/>
          </w:rPr>
          <w:t xml:space="preserve">the </w:t>
        </w:r>
      </w:ins>
      <w:r>
        <w:rPr>
          <w:lang w:val="en-US"/>
        </w:rPr>
        <w:t>computational time. We adjusted this parameter from the standard resolution of 28x28 pixels to an enhanced resolution of 56x56. This change required a minor modification in the Mask R-CNN architecture, which involved adding an extra convolutional layer at the end of the mask branch. The aim was to achieve a more precise panicle mask.</w:t>
      </w:r>
    </w:p>
    <w:p>
      <w:pPr>
        <w:pStyle w:val="BodyText"/>
      </w:pPr>
      <w:r>
        <w:rPr>
          <w:lang w:val="en-US"/>
        </w:rPr>
        <w:t>Model optimization was based on the loss weight parameter. It ranged from the standard loss weight of 1 for each mask and class (mask01-</w:t>
      </w:r>
      <w:ins w:id="154" w:author="Editor 2" w:date="2024-11-25T04:51:30Z">
        <w:r>
          <w:rPr>
            <w:lang w:val="en-US"/>
          </w:rPr>
          <w:t>-</w:t>
        </w:r>
      </w:ins>
      <w:r>
        <w:rPr>
          <w:lang w:val="en-US"/>
        </w:rPr>
        <w:t>class01) to an emphasis on mask optimization with a mask loss weight of 10 and a class loss weight of 1 (mask10-</w:t>
      </w:r>
      <w:ins w:id="155" w:author="Editor 2" w:date="2024-11-25T04:51:30Z">
        <w:r>
          <w:rPr>
            <w:lang w:val="en-US"/>
          </w:rPr>
          <w:t>-</w:t>
        </w:r>
      </w:ins>
      <w:r>
        <w:rPr>
          <w:lang w:val="en-US"/>
        </w:rPr>
        <w:t xml:space="preserve">class01). We also </w:t>
      </w:r>
      <w:del w:id="156" w:author="Editor 2" w:date="2024-11-25T04:51:30Z">
        <w:r>
          <w:rPr>
            <w:lang w:val="en-US"/>
          </w:rPr>
          <w:delText>experimented</w:delText>
        </w:r>
      </w:del>
      <w:ins w:id="157" w:author="Editor 2" w:date="2024-11-25T04:51:30Z">
        <w:r>
          <w:rPr>
            <w:lang w:val="en-US"/>
          </w:rPr>
          <w:t>experiment</w:t>
        </w:r>
      </w:ins>
      <w:r>
        <w:rPr>
          <w:lang w:val="en-US"/>
        </w:rPr>
        <w:t xml:space="preserve"> with classification optimization, adjusting the class loss weight to 10 and </w:t>
      </w:r>
      <w:ins w:id="158" w:author="Editor 2" w:date="2024-11-25T04:51:30Z">
        <w:r>
          <w:rPr>
            <w:lang w:val="en-US"/>
          </w:rPr>
          <w:t xml:space="preserve">the </w:t>
        </w:r>
      </w:ins>
      <w:r>
        <w:rPr>
          <w:lang w:val="en-US"/>
        </w:rPr>
        <w:t>mask loss weight to 1 (mask01-</w:t>
      </w:r>
      <w:ins w:id="159" w:author="Editor 2" w:date="2024-11-25T04:51:30Z">
        <w:r>
          <w:rPr>
            <w:lang w:val="en-US"/>
          </w:rPr>
          <w:t>-</w:t>
        </w:r>
      </w:ins>
      <w:r>
        <w:rPr>
          <w:lang w:val="en-US"/>
        </w:rPr>
        <w:t xml:space="preserve">class10). The parameter heads.m </w:t>
      </w:r>
      <w:del w:id="160" w:author="Editor 2" w:date="2024-11-25T04:51:30Z">
        <w:r>
          <w:rPr>
            <w:lang w:val="en-US"/>
          </w:rPr>
          <w:delText>indicated</w:delText>
        </w:r>
      </w:del>
      <w:ins w:id="161" w:author="Editor 2" w:date="2024-11-25T04:51:30Z">
        <w:r>
          <w:rPr>
            <w:lang w:val="en-US"/>
          </w:rPr>
          <w:t>indicates</w:t>
        </w:r>
      </w:ins>
      <w:r>
        <w:rPr>
          <w:lang w:val="en-US"/>
        </w:rPr>
        <w:t xml:space="preserve"> the training configuration, which either </w:t>
      </w:r>
      <w:del w:id="162" w:author="Editor 2" w:date="2024-11-25T04:51:30Z">
        <w:r>
          <w:rPr>
            <w:lang w:val="en-US"/>
          </w:rPr>
          <w:delText>involved</w:delText>
        </w:r>
      </w:del>
      <w:ins w:id="163" w:author="Editor 2" w:date="2024-11-25T04:51:30Z">
        <w:r>
          <w:rPr>
            <w:lang w:val="en-US"/>
          </w:rPr>
          <w:t>involves</w:t>
        </w:r>
      </w:ins>
      <w:r>
        <w:rPr>
          <w:lang w:val="en-US"/>
        </w:rPr>
        <w:t xml:space="preserve"> training all </w:t>
      </w:r>
      <w:ins w:id="164" w:author="Editor 2" w:date="2024-11-25T04:51:30Z">
        <w:r>
          <w:rPr>
            <w:lang w:val="en-US"/>
          </w:rPr>
          <w:t xml:space="preserve">the </w:t>
        </w:r>
      </w:ins>
      <w:r>
        <w:rPr>
          <w:lang w:val="en-US"/>
        </w:rPr>
        <w:t xml:space="preserve">layers of the </w:t>
      </w:r>
      <w:del w:id="165" w:author="Editor 2" w:date="2024-11-25T04:51:30Z">
        <w:r>
          <w:rPr>
            <w:lang w:val="en-US"/>
          </w:rPr>
          <w:delText>Resnet</w:delText>
        </w:r>
      </w:del>
      <w:ins w:id="166" w:author="Editor 2" w:date="2024-11-25T04:51:30Z">
        <w:r>
          <w:rPr>
            <w:lang w:val="en-US"/>
          </w:rPr>
          <w:t>ResNet</w:t>
        </w:r>
      </w:ins>
      <w:r>
        <w:rPr>
          <w:lang w:val="en-US"/>
        </w:rPr>
        <w:t xml:space="preserve">-101 architecture or fine-tuning only the head layers while freezing all </w:t>
      </w:r>
      <w:ins w:id="167" w:author="Editor 2" w:date="2024-11-25T04:51:30Z">
        <w:r>
          <w:rPr>
            <w:lang w:val="en-US"/>
          </w:rPr>
          <w:t xml:space="preserve">the </w:t>
        </w:r>
      </w:ins>
      <w:r>
        <w:rPr>
          <w:lang w:val="en-US"/>
        </w:rPr>
        <w:t>other layers **</w:t>
      </w:r>
      <w:r>
        <w:rPr>
          <w:lang w:val="en-US"/>
        </w:rPr>
        <w:t>(</w:t>
      </w:r>
      <w:hyperlink w:anchor="tbl-id.vur4v4bpxbe8">
        <w:r>
          <w:rPr>
            <w:rStyle w:val="Hyperlink"/>
            <w:lang w:val="en-US"/>
          </w:rPr>
          <w:t>Table 2</w:t>
        </w:r>
      </w:hyperlink>
      <w:r>
        <w:rPr>
          <w:lang w:val="en-US"/>
        </w:rPr>
        <w:t>)</w:t>
      </w:r>
      <w:r>
        <w:rPr>
          <w:i/>
          <w:iCs/>
          <w:lang w:val="en-US"/>
        </w:rPr>
        <w:t>.</w:t>
      </w:r>
    </w:p>
    <w:p>
      <w:pPr>
        <w:pStyle w:val="BodyText"/>
      </w:pPr>
      <w:r>
        <w:rPr>
          <w:lang w:val="en-US"/>
        </w:rPr>
        <w:t xml:space="preserve">The performance of the segmentation model in detecting panicles was assessed </w:t>
      </w:r>
      <w:del w:id="168" w:author="Editor 2" w:date="2024-11-25T04:51:30Z">
        <w:r>
          <w:rPr>
            <w:lang w:val="en-US"/>
          </w:rPr>
          <w:delText>using</w:delText>
        </w:r>
      </w:del>
      <w:ins w:id="169" w:author="Editor 2" w:date="2024-11-25T04:51:30Z">
        <w:r>
          <w:rPr>
            <w:lang w:val="en-US"/>
          </w:rPr>
          <w:t>via</w:t>
        </w:r>
      </w:ins>
      <w:r>
        <w:rPr>
          <w:lang w:val="en-US"/>
        </w:rPr>
        <w:t xml:space="preserve"> the </w:t>
      </w:r>
      <w:del w:id="170" w:author="Editor 2" w:date="2024-11-25T04:51:30Z">
        <w:r>
          <w:rPr>
            <w:lang w:val="en-US"/>
          </w:rPr>
          <w:delText>Intersection</w:delText>
        </w:r>
      </w:del>
      <w:ins w:id="171" w:author="Editor 2" w:date="2024-11-25T04:51:30Z">
        <w:r>
          <w:rPr>
            <w:lang w:val="en-US"/>
          </w:rPr>
          <w:t>intersection</w:t>
        </w:r>
      </w:ins>
      <w:r>
        <w:rPr>
          <w:lang w:val="en-US"/>
        </w:rPr>
        <w:t xml:space="preserve"> over </w:t>
      </w:r>
      <w:del w:id="172" w:author="Editor 2" w:date="2024-11-25T04:51:30Z">
        <w:r>
          <w:rPr>
            <w:lang w:val="en-US"/>
          </w:rPr>
          <w:delText>Union</w:delText>
        </w:r>
      </w:del>
      <w:ins w:id="173" w:author="Editor 2" w:date="2024-11-25T04:51:30Z">
        <w:r>
          <w:rPr>
            <w:lang w:val="en-US"/>
          </w:rPr>
          <w:t>union</w:t>
        </w:r>
      </w:ins>
      <w:r>
        <w:rPr>
          <w:lang w:val="en-US"/>
        </w:rPr>
        <w:t xml:space="preserve"> (IoU) score, also known as the Jaccard index </w:t>
      </w:r>
      <w:hyperlink r:id="rId47">
        <w:r>
          <w:rPr>
            <w:rStyle w:val="Hyperlink"/>
            <w:lang w:val="en-US"/>
          </w:rPr>
          <w:t>(Jaccard, 1901)</w:t>
        </w:r>
      </w:hyperlink>
      <w:r>
        <w:rPr>
          <w:lang w:val="en-US"/>
        </w:rPr>
        <w:t xml:space="preserve">. This metric is widely used in evaluating the performance of object detection. The effectiveness of our trained models was measured </w:t>
      </w:r>
      <w:del w:id="174" w:author="Editor 2" w:date="2024-11-25T04:51:30Z">
        <w:r>
          <w:rPr>
            <w:lang w:val="en-US"/>
          </w:rPr>
          <w:delText>using</w:delText>
        </w:r>
      </w:del>
      <w:ins w:id="175" w:author="Editor 2" w:date="2024-11-25T04:51:30Z">
        <w:r>
          <w:rPr>
            <w:lang w:val="en-US"/>
          </w:rPr>
          <w:t>via</w:t>
        </w:r>
      </w:ins>
      <w:r>
        <w:rPr>
          <w:lang w:val="en-US"/>
        </w:rPr>
        <w:t xml:space="preserve"> the mean average precision (mAP) over different IoU thresholds ranging from 50</w:t>
      </w:r>
      <w:del w:id="176" w:author="Editor 2" w:date="2024-11-25T04:51:30Z">
        <w:r>
          <w:rPr>
            <w:lang w:val="en-US"/>
          </w:rPr>
          <w:delText xml:space="preserve"> to </w:delText>
        </w:r>
      </w:del>
      <w:ins w:id="177" w:author="Editor 2" w:date="2024-11-25T04:51:30Z">
        <w:r>
          <w:rPr>
            <w:lang w:val="en-US"/>
          </w:rPr>
          <w:t>--</w:t>
        </w:r>
      </w:ins>
      <w:r>
        <w:rPr>
          <w:lang w:val="en-US"/>
        </w:rPr>
        <w:t>9</w:t>
      </w:r>
      <w:r>
        <w:rPr>
          <w:lang w:val="en-US"/>
        </w:rPr>
        <w:t>5%</w:t>
      </w:r>
      <w:r>
        <w:rPr>
          <w:lang w:val="en-US"/>
        </w:rPr>
        <w:t xml:space="preserve"> in </w:t>
      </w:r>
      <w:r>
        <w:rPr>
          <w:lang w:val="en-US"/>
        </w:rPr>
        <w:t>5%</w:t>
      </w:r>
      <w:r>
        <w:rPr>
          <w:lang w:val="en-US"/>
        </w:rPr>
        <w:t xml:space="preserve"> increments (AP@[IoU = 0.50:0.95]; </w:t>
      </w:r>
      <w:hyperlink r:id="rId48">
        <w:r>
          <w:rPr>
            <w:rStyle w:val="Hyperlink"/>
            <w:lang w:val="en-US"/>
          </w:rPr>
          <w:t xml:space="preserve">Kienbaum </w:t>
        </w:r>
        <w:r>
          <w:rPr>
            <w:rStyle w:val="Hyperlink"/>
            <w:lang w:val="en-US"/>
          </w:rPr>
          <w:t>et al</w:t>
        </w:r>
        <w:r>
          <w:rPr>
            <w:rStyle w:val="Hyperlink"/>
            <w:lang w:val="en-US"/>
          </w:rPr>
          <w:t>. 2021)</w:t>
        </w:r>
      </w:hyperlink>
      <w:r>
        <w:rPr>
          <w:lang w:val="en-US"/>
        </w:rPr>
        <w:t>.</w:t>
      </w:r>
    </w:p>
    <w:bookmarkEnd w:id="143"/>
    <w:bookmarkStart w:id="178" w:name="Xc3cc4590fc9deccc3acb1b585cf0c622e096838"/>
    <w:p>
      <w:pPr>
        <w:pStyle w:val="Heading3"/>
      </w:pPr>
      <w:r>
        <w:rPr>
          <w:lang w:val="en-US"/>
        </w:rPr>
        <w:t>Model development for image classification</w:t>
      </w:r>
    </w:p>
    <w:p>
      <w:pPr>
        <w:pStyle w:val="FirstParagraph"/>
      </w:pPr>
      <w:r>
        <w:rPr>
          <w:lang w:val="en-US"/>
        </w:rPr>
        <w:t xml:space="preserve">In the second stage, three deep learning architectures were implemented and tested for model classification </w:t>
      </w:r>
      <w:del w:id="179" w:author="Editor 2" w:date="2024-11-25T04:51:30Z">
        <w:r>
          <w:rPr>
            <w:lang w:val="en-US"/>
          </w:rPr>
          <w:delText>using</w:delText>
        </w:r>
      </w:del>
      <w:ins w:id="180" w:author="Editor 2" w:date="2024-11-25T04:51:30Z">
        <w:r>
          <w:rPr>
            <w:lang w:val="en-US"/>
          </w:rPr>
          <w:t>via</w:t>
        </w:r>
      </w:ins>
      <w:r>
        <w:rPr>
          <w:lang w:val="en-US"/>
        </w:rPr>
        <w:t xml:space="preserve"> VGG16, InceptionV3, and EfficientNetB0 to differentiate between the two panicle types. VGG16 has the advantage of accurate identification and performs better on large-scale </w:t>
      </w:r>
      <w:del w:id="181" w:author="Editor 2" w:date="2024-11-25T04:51:30Z">
        <w:r>
          <w:rPr>
            <w:lang w:val="en-US"/>
          </w:rPr>
          <w:delText>data sets</w:delText>
        </w:r>
      </w:del>
      <w:ins w:id="182" w:author="Editor 2" w:date="2024-11-25T04:51:30Z">
        <w:r>
          <w:rPr>
            <w:lang w:val="en-US"/>
          </w:rPr>
          <w:t>datasets</w:t>
        </w:r>
      </w:ins>
      <w:r>
        <w:rPr>
          <w:lang w:val="en-US"/>
        </w:rPr>
        <w:t xml:space="preserve"> and complex background recognition tasks </w:t>
      </w:r>
      <w:hyperlink r:id="rId49">
        <w:r>
          <w:rPr>
            <w:rStyle w:val="Hyperlink"/>
            <w:lang w:val="en-US"/>
          </w:rPr>
          <w:t>(Wang, 2020)</w:t>
        </w:r>
      </w:hyperlink>
      <w:r>
        <w:rPr>
          <w:lang w:val="en-US"/>
        </w:rPr>
        <w:t xml:space="preserve">. InceptionV3 is characterized by its </w:t>
      </w:r>
      <w:del w:id="183" w:author="Editor 2" w:date="2024-11-25T04:51:30Z">
        <w:r>
          <w:rPr>
            <w:lang w:val="en-US"/>
          </w:rPr>
          <w:delText>multi-level</w:delText>
        </w:r>
      </w:del>
      <w:ins w:id="184" w:author="Editor 2" w:date="2024-11-25T04:51:30Z">
        <w:r>
          <w:rPr>
            <w:lang w:val="en-US"/>
          </w:rPr>
          <w:t>multilevel</w:t>
        </w:r>
      </w:ins>
      <w:r>
        <w:rPr>
          <w:lang w:val="en-US"/>
        </w:rPr>
        <w:t xml:space="preserve"> feature extraction and factorization techniques, </w:t>
      </w:r>
      <w:del w:id="185" w:author="Editor 2" w:date="2024-11-25T04:51:30Z">
        <w:r>
          <w:rPr>
            <w:lang w:val="en-US"/>
          </w:rPr>
          <w:delText>achieving</w:delText>
        </w:r>
      </w:del>
      <w:ins w:id="186" w:author="Editor 2" w:date="2024-11-25T04:51:30Z">
        <w:r>
          <w:rPr>
            <w:lang w:val="en-US"/>
          </w:rPr>
          <w:t>which achieve</w:t>
        </w:r>
      </w:ins>
      <w:r>
        <w:rPr>
          <w:lang w:val="en-US"/>
        </w:rPr>
        <w:t xml:space="preserve"> a balance between accuracy and computational efficiency </w:t>
      </w:r>
      <w:hyperlink r:id="rId50">
        <w:r>
          <w:rPr>
            <w:rStyle w:val="Hyperlink"/>
            <w:lang w:val="en-US"/>
          </w:rPr>
          <w:t>(Li et al., 2021)</w:t>
        </w:r>
      </w:hyperlink>
      <w:r>
        <w:rPr>
          <w:lang w:val="en-US"/>
        </w:rPr>
        <w:t xml:space="preserve">. The efficientNetB0 compound scaling approach offers high performance while maintaining reduced computational complexity, which is useful for real-time applications and resource-constrained environments </w:t>
      </w:r>
      <w:hyperlink r:id="rId51">
        <w:r>
          <w:rPr>
            <w:rStyle w:val="Hyperlink"/>
            <w:lang w:val="en-US"/>
          </w:rPr>
          <w:t>(Ramamurthy et al., 2023)</w:t>
        </w:r>
      </w:hyperlink>
      <w:r>
        <w:rPr>
          <w:lang w:val="en-US"/>
        </w:rPr>
        <w:t>.</w:t>
      </w:r>
    </w:p>
    <w:bookmarkEnd w:id="178"/>
    <w:bookmarkStart w:id="187" w:name="sampling"/>
    <w:p>
      <w:pPr>
        <w:pStyle w:val="Heading3"/>
      </w:pPr>
      <w:r>
        <w:rPr>
          <w:lang w:val="en-US"/>
        </w:rPr>
        <w:t>Sampling</w:t>
      </w:r>
    </w:p>
    <w:p>
      <w:pPr>
        <w:pStyle w:val="FirstParagraph"/>
      </w:pPr>
      <w:r>
        <w:rPr>
          <w:lang w:val="en-US"/>
        </w:rPr>
        <w:t xml:space="preserve">A total of 320 panicle masks from the segmentation pipeline and pictures from the experiments were randomly selected and divided into two groups: training and validation. Each group contained two panicle classes: glomerulate and amarantiform. The training group included 110 images of the amarantiform </w:t>
      </w:r>
      <w:ins w:id="188" w:author="Editor 2" w:date="2024-11-25T04:51:30Z">
        <w:r>
          <w:rPr>
            <w:lang w:val="en-US"/>
          </w:rPr>
          <w:t xml:space="preserve">shape </w:t>
        </w:r>
      </w:ins>
      <w:r>
        <w:rPr>
          <w:lang w:val="en-US"/>
        </w:rPr>
        <w:t>and 142 of the glomerulate shape, whereas the validation group included 30 and 36 images of the same respective panicle classes. The imbalance in the number of panicles in the datasets primarily reflects the predominance of glomerulate panicles over amarantiform panicles.</w:t>
      </w:r>
    </w:p>
    <w:bookmarkEnd w:id="187"/>
    <w:bookmarkStart w:id="189" w:name="model-training-1"/>
    <w:p>
      <w:pPr>
        <w:pStyle w:val="Heading3"/>
      </w:pPr>
      <w:r>
        <w:rPr>
          <w:lang w:val="en-US"/>
        </w:rPr>
        <w:t>Model training</w:t>
      </w:r>
    </w:p>
    <w:p>
      <w:pPr>
        <w:pStyle w:val="FirstParagraph"/>
      </w:pPr>
      <w:r>
        <w:rPr>
          <w:lang w:val="en-US"/>
        </w:rPr>
        <w:t>To classify images into two classes of panicle shapes, namely</w:t>
      </w:r>
      <w:ins w:id="190" w:author="Editor 2" w:date="2024-11-25T04:51:30Z">
        <w:r>
          <w:rPr>
            <w:lang w:val="en-US"/>
          </w:rPr>
          <w:t>,</w:t>
        </w:r>
      </w:ins>
      <w:r>
        <w:rPr>
          <w:lang w:val="en-US"/>
        </w:rPr>
        <w:t xml:space="preserve"> amarantiform and glomerulate, we implemented 12 models </w:t>
      </w:r>
      <w:del w:id="191" w:author="Editor 2" w:date="2024-11-25T04:51:30Z">
        <w:r>
          <w:rPr>
            <w:lang w:val="en-US"/>
          </w:rPr>
          <w:delText>using</w:delText>
        </w:r>
      </w:del>
      <w:ins w:id="192" w:author="Editor 2" w:date="2024-11-25T04:51:30Z">
        <w:r>
          <w:rPr>
            <w:lang w:val="en-US"/>
          </w:rPr>
          <w:t>via</w:t>
        </w:r>
      </w:ins>
      <w:r>
        <w:rPr>
          <w:lang w:val="en-US"/>
        </w:rPr>
        <w:t xml:space="preserve"> various combinations of convolutional neural network architectures, dense layers, and activation functions </w:t>
      </w:r>
      <w:r>
        <w:rPr>
          <w:lang w:val="en-US"/>
        </w:rPr>
        <w:t>(</w:t>
      </w:r>
      <w:hyperlink w:anchor="tbl-id.ddv8lvk6bvgs">
        <w:r>
          <w:rPr>
            <w:rStyle w:val="Hyperlink"/>
            <w:lang w:val="en-US"/>
          </w:rPr>
          <w:t>Table 3</w:t>
        </w:r>
      </w:hyperlink>
      <w:r>
        <w:rPr>
          <w:lang w:val="en-US"/>
        </w:rPr>
        <w:t xml:space="preserve">). Each model was constructed </w:t>
      </w:r>
      <w:del w:id="193" w:author="Editor 2" w:date="2024-11-25T04:51:30Z">
        <w:r>
          <w:rPr>
            <w:lang w:val="en-US"/>
          </w:rPr>
          <w:delText>using</w:delText>
        </w:r>
      </w:del>
      <w:ins w:id="194" w:author="Editor 2" w:date="2024-11-25T04:51:30Z">
        <w:r>
          <w:rPr>
            <w:lang w:val="en-US"/>
          </w:rPr>
          <w:t>via</w:t>
        </w:r>
      </w:ins>
      <w:r>
        <w:rPr>
          <w:lang w:val="en-US"/>
        </w:rPr>
        <w:t xml:space="preserve"> a specific neural network architecture</w:t>
      </w:r>
      <w:ins w:id="195" w:author="Editor 2" w:date="2024-11-25T04:51:30Z">
        <w:r>
          <w:rPr>
            <w:lang w:val="en-US"/>
          </w:rPr>
          <w:t>,</w:t>
        </w:r>
      </w:ins>
      <w:r>
        <w:rPr>
          <w:lang w:val="en-US"/>
        </w:rPr>
        <w:t xml:space="preserve"> such as VGG16, InceptionV3, or EfficientNetB0, and included two dense layers. The first layer </w:t>
      </w:r>
      <w:del w:id="196" w:author="Editor 2" w:date="2024-11-25T04:51:30Z">
        <w:r>
          <w:rPr>
            <w:lang w:val="en-US"/>
          </w:rPr>
          <w:delText>employed a ReLU (Rectified Linear Unit</w:delText>
        </w:r>
      </w:del>
      <w:ins w:id="197" w:author="Editor 2" w:date="2024-11-25T04:51:30Z">
        <w:r>
          <w:rPr>
            <w:lang w:val="en-US"/>
          </w:rPr>
          <w:t>employs a rectified linear unit (ReLU</w:t>
        </w:r>
      </w:ins>
      <w:r>
        <w:rPr>
          <w:lang w:val="en-US"/>
        </w:rPr>
        <w:t xml:space="preserve">) activation function and </w:t>
      </w:r>
      <w:del w:id="198" w:author="Editor 2" w:date="2024-11-25T04:51:30Z">
        <w:r>
          <w:rPr>
            <w:lang w:val="en-US"/>
          </w:rPr>
          <w:delText>utilized</w:delText>
        </w:r>
      </w:del>
      <w:ins w:id="199" w:author="Editor 2" w:date="2024-11-25T04:51:30Z">
        <w:r>
          <w:rPr>
            <w:lang w:val="en-US"/>
          </w:rPr>
          <w:t>utilizes</w:t>
        </w:r>
      </w:ins>
      <w:r>
        <w:rPr>
          <w:lang w:val="en-US"/>
        </w:rPr>
        <w:t xml:space="preserve"> either 128 or 1024 dense layers. The choice to vary the number of neurons was influenced by computational resource limitations and the need for efficient model utilization. The second layer </w:t>
      </w:r>
      <w:del w:id="200" w:author="Editor 2" w:date="2024-11-25T04:51:30Z">
        <w:r>
          <w:rPr>
            <w:lang w:val="en-US"/>
          </w:rPr>
          <w:delText>used</w:delText>
        </w:r>
      </w:del>
      <w:ins w:id="201" w:author="Editor 2" w:date="2024-11-25T04:51:30Z">
        <w:r>
          <w:rPr>
            <w:lang w:val="en-US"/>
          </w:rPr>
          <w:t>uses</w:t>
        </w:r>
      </w:ins>
      <w:r>
        <w:rPr>
          <w:lang w:val="en-US"/>
        </w:rPr>
        <w:t xml:space="preserve"> either a sigmoid or </w:t>
      </w:r>
      <w:del w:id="202" w:author="Editor 2" w:date="2024-11-25T04:51:30Z">
        <w:r>
          <w:rPr>
            <w:lang w:val="en-US"/>
          </w:rPr>
          <w:delText>softmax</w:delText>
        </w:r>
      </w:del>
      <w:ins w:id="203" w:author="Editor 2" w:date="2024-11-25T04:51:30Z">
        <w:r>
          <w:rPr>
            <w:lang w:val="en-US"/>
          </w:rPr>
          <w:t>Softmax</w:t>
        </w:r>
      </w:ins>
      <w:r>
        <w:rPr>
          <w:lang w:val="en-US"/>
        </w:rPr>
        <w:t xml:space="preserve"> output activation function for image classification </w:t>
      </w:r>
      <w:hyperlink r:id="rId52">
        <w:r>
          <w:rPr>
            <w:rStyle w:val="Hyperlink"/>
            <w:lang w:val="en-US"/>
          </w:rPr>
          <w:t>(Maharjan et al., 2020)</w:t>
        </w:r>
      </w:hyperlink>
      <w:r>
        <w:rPr>
          <w:lang w:val="en-US"/>
        </w:rPr>
        <w:t xml:space="preserve">. We employed a standard image augmentation technique, </w:t>
      </w:r>
      <w:ins w:id="204" w:author="Editor 2" w:date="2024-11-25T04:51:30Z">
        <w:r>
          <w:rPr>
            <w:lang w:val="en-US"/>
          </w:rPr>
          <w:t xml:space="preserve">which is </w:t>
        </w:r>
      </w:ins>
      <w:r>
        <w:rPr>
          <w:lang w:val="en-US"/>
        </w:rPr>
        <w:t xml:space="preserve">commonly used to artificially increase the size and diversity of the image dataset, for a more robust model. This involved horizontal flips, random crops, random Gaussian blur, varied contrast, brightness, zoom, translation, and rotation </w:t>
      </w:r>
      <w:del w:id="205" w:author="Editor 2" w:date="2024-11-25T04:51:30Z">
        <w:r>
          <w:rPr>
            <w:lang w:val="en-US"/>
          </w:rPr>
          <w:delText>using</w:delText>
        </w:r>
      </w:del>
      <w:ins w:id="206" w:author="Editor 2" w:date="2024-11-25T04:51:30Z">
        <w:r>
          <w:rPr>
            <w:lang w:val="en-US"/>
          </w:rPr>
          <w:t>via</w:t>
        </w:r>
      </w:ins>
      <w:r>
        <w:rPr>
          <w:lang w:val="en-US"/>
        </w:rPr>
        <w:t xml:space="preserve"> the </w:t>
      </w:r>
      <w:r>
        <w:rPr>
          <w:i/>
          <w:iCs/>
          <w:lang w:val="en-US"/>
        </w:rPr>
        <w:t>imgaug</w:t>
      </w:r>
      <w:r>
        <w:rPr>
          <w:lang w:val="en-US"/>
        </w:rPr>
        <w:t xml:space="preserve"> library in Python </w:t>
      </w:r>
      <w:hyperlink r:id="rId53">
        <w:r>
          <w:rPr>
            <w:rStyle w:val="Hyperlink"/>
            <w:lang w:val="en-US"/>
          </w:rPr>
          <w:t>(Jung, 2022)</w:t>
        </w:r>
      </w:hyperlink>
      <w:r>
        <w:rPr>
          <w:lang w:val="en-US"/>
        </w:rPr>
        <w:t xml:space="preserve">. The models were executed under three replications for 200 epochs </w:t>
      </w:r>
      <w:r>
        <w:rPr>
          <w:lang w:val="en-US"/>
        </w:rPr>
        <w:t>(</w:t>
      </w:r>
      <w:hyperlink w:anchor="tbl-id.ddv8lvk6bvgs">
        <w:r>
          <w:rPr>
            <w:rStyle w:val="Hyperlink"/>
            <w:lang w:val="en-US"/>
          </w:rPr>
          <w:t>Table 3</w:t>
        </w:r>
      </w:hyperlink>
      <w:r>
        <w:rPr>
          <w:lang w:val="en-US"/>
        </w:rPr>
        <w:t xml:space="preserve">). The ModelCheckpoint function was used to automatically save the model exhibiting the highest performance, </w:t>
      </w:r>
      <w:del w:id="207" w:author="Editor 2" w:date="2024-11-25T04:51:30Z">
        <w:r>
          <w:rPr>
            <w:lang w:val="en-US"/>
          </w:rPr>
          <w:delText xml:space="preserve">based </w:delText>
        </w:r>
      </w:del>
      <w:r>
        <w:rPr>
          <w:lang w:val="en-US"/>
        </w:rPr>
        <w:t xml:space="preserve">on the </w:t>
      </w:r>
      <w:ins w:id="208" w:author="Editor 2" w:date="2024-11-25T04:51:30Z">
        <w:r>
          <w:rPr>
            <w:lang w:val="en-US"/>
          </w:rPr>
          <w:t xml:space="preserve">basis of the </w:t>
        </w:r>
      </w:ins>
      <w:r>
        <w:rPr>
          <w:lang w:val="en-US"/>
        </w:rPr>
        <w:t xml:space="preserve">lowest validation loss. The prediction accuracy (%) for the two panicle classes, amarantiform and glomerulate, was evaluated considering </w:t>
      </w:r>
      <w:del w:id="209" w:author="Editor 2" w:date="2024-11-25T04:51:30Z">
        <w:r>
          <w:rPr>
            <w:lang w:val="en-US"/>
          </w:rPr>
          <w:delText xml:space="preserve">the </w:delText>
        </w:r>
      </w:del>
      <w:r>
        <w:rPr>
          <w:lang w:val="en-US"/>
        </w:rPr>
        <w:t>three factors: neural network architectures, dense layers, and activation functions.</w:t>
      </w:r>
    </w:p>
    <w:bookmarkEnd w:id="189"/>
    <w:bookmarkEnd w:id="123"/>
    <w:bookmarkStart w:id="210" w:name="X8017ce5b2db2ed7928e0e238e7fc3884ca635a9"/>
    <w:p>
      <w:pPr>
        <w:pStyle w:val="Heading2"/>
      </w:pPr>
      <w:r>
        <w:rPr>
          <w:lang w:val="en-US"/>
        </w:rPr>
        <w:t>Pipeline for quinoa panicle image analysis</w:t>
      </w:r>
    </w:p>
    <w:p>
      <w:pPr>
        <w:pStyle w:val="FirstParagraph"/>
      </w:pPr>
      <w:r>
        <w:rPr>
          <w:lang w:val="en-US"/>
        </w:rPr>
        <w:t xml:space="preserve">The best segmentation model, </w:t>
      </w:r>
      <w:del w:id="211" w:author="Editor 2" w:date="2024-11-25T04:51:30Z">
        <w:r>
          <w:rPr>
            <w:lang w:val="en-US"/>
          </w:rPr>
          <w:delText>selected based</w:delText>
        </w:r>
      </w:del>
      <w:ins w:id="212" w:author="Editor 2" w:date="2024-11-25T04:51:30Z">
        <w:r>
          <w:rPr>
            <w:lang w:val="en-US"/>
          </w:rPr>
          <w:t>which was selected</w:t>
        </w:r>
      </w:ins>
      <w:r>
        <w:rPr>
          <w:lang w:val="en-US"/>
        </w:rPr>
        <w:t xml:space="preserve"> on the </w:t>
      </w:r>
      <w:ins w:id="213" w:author="Editor 2" w:date="2024-11-25T04:51:30Z">
        <w:r>
          <w:rPr>
            <w:lang w:val="en-US"/>
          </w:rPr>
          <w:t xml:space="preserve">basis of the </w:t>
        </w:r>
      </w:ins>
      <w:r>
        <w:rPr>
          <w:lang w:val="en-US"/>
        </w:rPr>
        <w:t xml:space="preserve">mAP score, was then used to export the </w:t>
      </w:r>
      <w:del w:id="214" w:author="Editor 2" w:date="2024-11-25T04:51:30Z">
        <w:r>
          <w:rPr>
            <w:lang w:val="en-US"/>
          </w:rPr>
          <w:delText>pixel-wise</w:delText>
        </w:r>
      </w:del>
      <w:ins w:id="215" w:author="Editor 2" w:date="2024-11-25T04:51:30Z">
        <w:r>
          <w:rPr>
            <w:lang w:val="en-US"/>
          </w:rPr>
          <w:t>pixelwise</w:t>
        </w:r>
      </w:ins>
      <w:r>
        <w:rPr>
          <w:lang w:val="en-US"/>
        </w:rPr>
        <w:t xml:space="preserve"> mask of panicles from each image and to extract the </w:t>
      </w:r>
      <w:ins w:id="216" w:author="Editor 2" w:date="2024-11-25T04:51:30Z">
        <w:r>
          <w:rPr>
            <w:lang w:val="en-US"/>
          </w:rPr>
          <w:t xml:space="preserve">following </w:t>
        </w:r>
      </w:ins>
      <w:r>
        <w:rPr>
          <w:lang w:val="en-US"/>
        </w:rPr>
        <w:t xml:space="preserve">phenotypic traits: panicle, scale, label, barcode, and RGB values by channel </w:t>
      </w:r>
      <w:r>
        <w:rPr>
          <w:lang w:val="en-US"/>
        </w:rPr>
        <w:t>(</w:t>
      </w:r>
      <w:hyperlink w:anchor="fig-id.n3ualh2wrwq">
        <w:r>
          <w:rPr>
            <w:rStyle w:val="Hyperlink"/>
            <w:lang w:val="en-US"/>
          </w:rPr>
          <w:t>Fig. 2</w:t>
        </w:r>
      </w:hyperlink>
      <w:r>
        <w:rPr>
          <w:lang w:val="en-US"/>
        </w:rPr>
        <w:t xml:space="preserve">c-d). The panicle masks were submitted to the best classification model to identify the panicle shape as either amarantiform or glomerulate </w:t>
      </w:r>
      <w:r>
        <w:rPr>
          <w:lang w:val="en-US"/>
        </w:rPr>
        <w:t>(</w:t>
      </w:r>
      <w:hyperlink w:anchor="fig-id.n3ualh2wrwq">
        <w:r>
          <w:rPr>
            <w:rStyle w:val="Hyperlink"/>
            <w:lang w:val="en-US"/>
          </w:rPr>
          <w:t>Fig. 2</w:t>
        </w:r>
      </w:hyperlink>
      <w:r>
        <w:rPr>
          <w:lang w:val="en-US"/>
        </w:rPr>
        <w:t>e-f).</w:t>
      </w:r>
    </w:p>
    <w:p>
      <w:pPr>
        <w:pStyle w:val="BodyText"/>
      </w:pPr>
      <w:r>
        <w:rPr>
          <w:lang w:val="en-US"/>
        </w:rPr>
        <w:t xml:space="preserve">For the first image dataset, selection, and registration trials, the length, width, area in pixels, and RGB values were extracted. The barcode and image scale were included for the second image dataset, the production trial. </w:t>
      </w:r>
      <w:del w:id="217" w:author="Editor 2" w:date="2024-11-25T04:51:30Z">
        <w:r>
          <w:rPr>
            <w:lang w:val="en-US"/>
          </w:rPr>
          <w:delText>Since the</w:delText>
        </w:r>
      </w:del>
      <w:ins w:id="218" w:author="Editor 2" w:date="2024-11-25T04:51:30Z">
        <w:r>
          <w:rPr>
            <w:lang w:val="en-US"/>
          </w:rPr>
          <w:t>The</w:t>
        </w:r>
      </w:ins>
      <w:r>
        <w:rPr>
          <w:lang w:val="en-US"/>
        </w:rPr>
        <w:t xml:space="preserve"> images of the first dataset did not contain scales that would allow us to calculate absolute measurements. We calculated two </w:t>
      </w:r>
      <w:r>
        <w:rPr>
          <w:lang w:val="en-US"/>
        </w:rPr>
        <w:t>indices</w:t>
      </w:r>
      <w:r>
        <w:rPr>
          <w:lang w:val="en-US"/>
        </w:rPr>
        <w:t xml:space="preserve"> related to grain yield </w:t>
      </w:r>
      <w:hyperlink r:id="rId54">
        <w:r>
          <w:rPr>
            <w:rStyle w:val="Hyperlink"/>
            <w:lang w:val="en-US"/>
          </w:rPr>
          <w:t>(Lozano-Isla et al., 2023)</w:t>
        </w:r>
      </w:hyperlink>
      <w:r>
        <w:rPr>
          <w:lang w:val="en-US"/>
        </w:rPr>
        <w:t xml:space="preserve"> </w:t>
      </w:r>
      <w:del w:id="219" w:author="Editor 2" w:date="2024-11-25T04:51:30Z">
        <w:r>
          <w:rPr>
            <w:lang w:val="en-US"/>
          </w:rPr>
          <w:delText xml:space="preserve">based </w:delText>
        </w:r>
      </w:del>
      <w:r>
        <w:rPr>
          <w:lang w:val="en-US"/>
        </w:rPr>
        <w:t xml:space="preserve">on </w:t>
      </w:r>
      <w:ins w:id="220" w:author="Editor 2" w:date="2024-11-25T04:51:30Z">
        <w:r>
          <w:rPr>
            <w:lang w:val="en-US"/>
          </w:rPr>
          <w:t xml:space="preserve">the basis of </w:t>
        </w:r>
      </w:ins>
      <w:r>
        <w:rPr>
          <w:lang w:val="en-US"/>
        </w:rPr>
        <w:t>panicle length and width (</w:t>
      </w:r>
      <w:r>
        <w:rPr>
          <w:lang w:val="en-US"/>
        </w:rPr>
        <w:t>i.e.</w:t>
      </w:r>
      <w:ins w:id="221" w:author="Editor 2" w:date="2024-11-25T04:51:30Z">
        <w:r>
          <w:rPr>
            <w:lang w:val="en-US"/>
          </w:rPr>
          <w:t>,</w:t>
        </w:r>
      </w:ins>
      <w:r>
        <w:rPr>
          <w:lang w:val="en-US"/>
        </w:rPr>
        <w:t xml:space="preserve"> panicle width/length and length/width) with the aim of determining </w:t>
      </w:r>
      <w:del w:id="222" w:author="Editor 2" w:date="2024-11-25T04:51:30Z">
        <w:r>
          <w:rPr>
            <w:lang w:val="en-US"/>
          </w:rPr>
          <w:delText>if</w:delText>
        </w:r>
      </w:del>
      <w:ins w:id="223" w:author="Editor 2" w:date="2024-11-25T04:51:30Z">
        <w:r>
          <w:rPr>
            <w:lang w:val="en-US"/>
          </w:rPr>
          <w:t>whether</w:t>
        </w:r>
      </w:ins>
      <w:r>
        <w:rPr>
          <w:lang w:val="en-US"/>
        </w:rPr>
        <w:t xml:space="preserve"> there are differences in genetic parameters such as heritability. The pipeline </w:t>
      </w:r>
      <w:del w:id="224" w:author="Editor 2" w:date="2024-11-25T04:51:30Z">
        <w:r>
          <w:rPr>
            <w:lang w:val="en-US"/>
          </w:rPr>
          <w:delText>ran</w:delText>
        </w:r>
      </w:del>
      <w:ins w:id="225" w:author="Editor 2" w:date="2024-11-25T04:51:30Z">
        <w:r>
          <w:rPr>
            <w:lang w:val="en-US"/>
          </w:rPr>
          <w:t>runs</w:t>
        </w:r>
      </w:ins>
      <w:r>
        <w:rPr>
          <w:lang w:val="en-US"/>
        </w:rPr>
        <w:t xml:space="preserve"> on a workstation with </w:t>
      </w:r>
      <w:del w:id="226" w:author="Editor 2" w:date="2024-11-25T04:51:30Z">
        <w:r>
          <w:rPr>
            <w:lang w:val="en-US"/>
          </w:rPr>
          <w:delText>64GB</w:delText>
        </w:r>
      </w:del>
      <w:ins w:id="227" w:author="Editor 2" w:date="2024-11-25T04:51:30Z">
        <w:r>
          <w:rPr>
            <w:lang w:val="en-US"/>
          </w:rPr>
          <w:t>64 GB of</w:t>
        </w:r>
      </w:ins>
      <w:r>
        <w:rPr>
          <w:lang w:val="en-US"/>
        </w:rPr>
        <w:t xml:space="preserve"> RAM and 8 CPU kernels with a total of 16 threads.</w:t>
      </w:r>
    </w:p>
    <w:bookmarkEnd w:id="210"/>
    <w:bookmarkStart w:id="228" w:name="Xb11c29af655a7a62a79effcfc25aa1a5461aaad"/>
    <w:p>
      <w:pPr>
        <w:pStyle w:val="Heading2"/>
      </w:pPr>
      <w:r>
        <w:rPr>
          <w:lang w:val="en-US"/>
        </w:rPr>
        <w:t xml:space="preserve">Deep learning pipeline </w:t>
      </w:r>
      <w:r>
        <w:rPr>
          <w:lang w:val="en-US"/>
        </w:rPr>
        <w:t>versus</w:t>
      </w:r>
      <w:r>
        <w:rPr>
          <w:lang w:val="en-US"/>
        </w:rPr>
        <w:t xml:space="preserve"> manual annotation</w:t>
      </w:r>
    </w:p>
    <w:p>
      <w:pPr>
        <w:pStyle w:val="FirstParagraph"/>
      </w:pPr>
      <w:r>
        <w:rPr>
          <w:lang w:val="en-US"/>
        </w:rPr>
        <w:t xml:space="preserve">Fifteen panicle images from the selection and registration field trials </w:t>
      </w:r>
      <w:r>
        <w:rPr>
          <w:lang w:val="en-US"/>
        </w:rPr>
        <w:t>(</w:t>
      </w:r>
      <w:hyperlink w:anchor="tbl-id.r5y16fnovap5">
        <w:r>
          <w:rPr>
            <w:rStyle w:val="Hyperlink"/>
            <w:lang w:val="en-US"/>
          </w:rPr>
          <w:t>Table 1</w:t>
        </w:r>
      </w:hyperlink>
      <w:r>
        <w:rPr>
          <w:lang w:val="en-US"/>
        </w:rPr>
        <w:t xml:space="preserve">) were randomly selected and manually measured </w:t>
      </w:r>
      <w:del w:id="229" w:author="Editor 2" w:date="2024-11-25T04:51:30Z">
        <w:r>
          <w:rPr>
            <w:lang w:val="en-US"/>
          </w:rPr>
          <w:delText>using</w:delText>
        </w:r>
      </w:del>
      <w:ins w:id="230" w:author="Editor 2" w:date="2024-11-25T04:51:30Z">
        <w:r>
          <w:rPr>
            <w:lang w:val="en-US"/>
          </w:rPr>
          <w:t>via</w:t>
        </w:r>
      </w:ins>
      <w:r>
        <w:rPr>
          <w:lang w:val="en-US"/>
        </w:rPr>
        <w:t xml:space="preserve"> ImageJ </w:t>
      </w:r>
      <w:hyperlink r:id="rId55">
        <w:r>
          <w:rPr>
            <w:rStyle w:val="Hyperlink"/>
            <w:lang w:val="en-US"/>
          </w:rPr>
          <w:t>(Schneider et al., 2012)</w:t>
        </w:r>
      </w:hyperlink>
      <w:r>
        <w:rPr>
          <w:lang w:val="en-US"/>
        </w:rPr>
        <w:t xml:space="preserve"> for comparison with the results from the segmentation model. The measures extracted </w:t>
      </w:r>
      <w:del w:id="231" w:author="Editor 2" w:date="2024-11-25T04:51:30Z">
        <w:r>
          <w:rPr>
            <w:lang w:val="en-US"/>
          </w:rPr>
          <w:delText>using</w:delText>
        </w:r>
      </w:del>
      <w:ins w:id="232" w:author="Editor 2" w:date="2024-11-25T04:51:30Z">
        <w:r>
          <w:rPr>
            <w:lang w:val="en-US"/>
          </w:rPr>
          <w:t>via</w:t>
        </w:r>
      </w:ins>
      <w:r>
        <w:rPr>
          <w:lang w:val="en-US"/>
        </w:rPr>
        <w:t xml:space="preserve"> ImageJ were </w:t>
      </w:r>
      <w:ins w:id="233" w:author="Editor 2" w:date="2024-11-25T04:51:30Z">
        <w:r>
          <w:rPr>
            <w:lang w:val="en-US"/>
          </w:rPr>
          <w:t xml:space="preserve">the </w:t>
        </w:r>
      </w:ins>
      <w:r>
        <w:rPr>
          <w:lang w:val="en-US"/>
        </w:rPr>
        <w:t>panicle area, width, and length (all measured in pixels)</w:t>
      </w:r>
      <w:del w:id="234" w:author="Editor 2" w:date="2024-11-25T04:51:30Z">
        <w:r>
          <w:rPr>
            <w:lang w:val="en-US"/>
          </w:rPr>
          <w:delText>,</w:delText>
        </w:r>
      </w:del>
      <w:r>
        <w:rPr>
          <w:lang w:val="en-US"/>
        </w:rPr>
        <w:t xml:space="preserve"> and </w:t>
      </w:r>
      <w:ins w:id="235" w:author="Editor 2" w:date="2024-11-25T04:51:30Z">
        <w:r>
          <w:rPr>
            <w:lang w:val="en-US"/>
          </w:rPr>
          <w:t xml:space="preserve">the </w:t>
        </w:r>
      </w:ins>
      <w:r>
        <w:rPr>
          <w:lang w:val="en-US"/>
        </w:rPr>
        <w:t>mean and standard deviation of each RGB channel (Figure</w:t>
      </w:r>
      <w:r>
        <w:rPr>
          <w:lang w:val="en-US"/>
        </w:rPr>
        <w:t xml:space="preserve"> S3</w:t>
      </w:r>
      <w:r>
        <w:rPr>
          <w:lang w:val="en-US"/>
        </w:rPr>
        <w:t xml:space="preserve">). The results were compared </w:t>
      </w:r>
      <w:del w:id="236" w:author="Editor 2" w:date="2024-11-25T04:51:30Z">
        <w:r>
          <w:rPr>
            <w:lang w:val="en-US"/>
          </w:rPr>
          <w:delText>using</w:delText>
        </w:r>
      </w:del>
      <w:ins w:id="237" w:author="Editor 2" w:date="2024-11-25T04:51:30Z">
        <w:r>
          <w:rPr>
            <w:lang w:val="en-US"/>
          </w:rPr>
          <w:t>via</w:t>
        </w:r>
      </w:ins>
      <w:r>
        <w:rPr>
          <w:lang w:val="en-US"/>
        </w:rPr>
        <w:t xml:space="preserve"> Pearson correlation analysis. To extract the RGB value from the mask, the RGB Measure plugin was installed from </w:t>
      </w:r>
      <w:hyperlink r:id="rId56">
        <w:r>
          <w:rPr>
            <w:rStyle w:val="Hyperlink"/>
            <w:lang w:val="en-US"/>
          </w:rPr>
          <w:t>https://imagej.nih.gov/ij/plugins/rgb-measure.html</w:t>
        </w:r>
      </w:hyperlink>
      <w:r>
        <w:rPr>
          <w:lang w:val="en-US"/>
        </w:rPr>
        <w:t>.</w:t>
      </w:r>
    </w:p>
    <w:bookmarkEnd w:id="228"/>
    <w:bookmarkStart w:id="238" w:name="X30ead5761609dc78f931971ac3cb354593130d5"/>
    <w:p>
      <w:pPr>
        <w:pStyle w:val="Heading2"/>
      </w:pPr>
      <w:r>
        <w:rPr>
          <w:lang w:val="en-US"/>
        </w:rPr>
        <w:t>Quantitative genetic analysis of panicles in multilocation trials</w:t>
      </w:r>
    </w:p>
    <w:p>
      <w:pPr>
        <w:pStyle w:val="FirstParagraph"/>
      </w:pPr>
      <w:del w:id="239" w:author="Editor 2" w:date="2024-11-25T04:51:30Z">
        <w:r>
          <w:rPr>
            <w:lang w:val="en-US"/>
          </w:rPr>
          <w:delText>Due</w:delText>
        </w:r>
      </w:del>
      <w:ins w:id="240" w:author="Editor 2" w:date="2024-11-25T04:51:30Z">
        <w:r>
          <w:rPr>
            <w:lang w:val="en-US"/>
          </w:rPr>
          <w:t>Owing</w:t>
        </w:r>
      </w:ins>
      <w:r>
        <w:rPr>
          <w:lang w:val="en-US"/>
        </w:rPr>
        <w:t xml:space="preserve"> to the imbalance in the number of entries between years </w:t>
      </w:r>
      <w:r>
        <w:rPr>
          <w:lang w:val="en-US"/>
        </w:rPr>
        <w:t>(</w:t>
      </w:r>
      <w:hyperlink w:anchor="tbl-id.r5y16fnovap5">
        <w:r>
          <w:rPr>
            <w:rStyle w:val="Hyperlink"/>
            <w:lang w:val="en-US"/>
          </w:rPr>
          <w:t>Table 1</w:t>
        </w:r>
      </w:hyperlink>
      <w:r>
        <w:rPr>
          <w:lang w:val="en-US"/>
        </w:rPr>
        <w:t xml:space="preserve">), the </w:t>
      </w:r>
      <w:r>
        <w:rPr>
          <w:lang w:val="en-US"/>
        </w:rPr>
        <w:t>indices</w:t>
      </w:r>
      <w:r>
        <w:rPr>
          <w:lang w:val="en-US"/>
        </w:rPr>
        <w:t xml:space="preserve"> were analyzed </w:t>
      </w:r>
      <w:del w:id="241" w:author="Editor 2" w:date="2024-11-25T04:51:30Z">
        <w:r>
          <w:rPr>
            <w:lang w:val="en-US"/>
          </w:rPr>
          <w:delText>using</w:delText>
        </w:r>
      </w:del>
      <w:ins w:id="242" w:author="Editor 2" w:date="2024-11-25T04:51:30Z">
        <w:r>
          <w:rPr>
            <w:lang w:val="en-US"/>
          </w:rPr>
          <w:t>via</w:t>
        </w:r>
      </w:ins>
      <w:r>
        <w:rPr>
          <w:lang w:val="en-US"/>
        </w:rPr>
        <w:t xml:space="preserve"> a stagewise approach </w:t>
      </w:r>
      <w:hyperlink r:id="rId57">
        <w:r>
          <w:rPr>
            <w:rStyle w:val="Hyperlink"/>
            <w:lang w:val="en-US"/>
          </w:rPr>
          <w:t>(Buntaran et al., 2020; Schmidt et al., 2019)</w:t>
        </w:r>
      </w:hyperlink>
      <w:r>
        <w:rPr>
          <w:lang w:val="en-US"/>
        </w:rPr>
        <w:t xml:space="preserve"> under </w:t>
      </w:r>
      <w:del w:id="243" w:author="Editor 2" w:date="2024-11-25T04:51:30Z">
        <w:r>
          <w:rPr>
            <w:lang w:val="en-US"/>
          </w:rPr>
          <w:delText>multi-location</w:delText>
        </w:r>
      </w:del>
      <w:ins w:id="244" w:author="Editor 2" w:date="2024-11-25T04:51:30Z">
        <w:r>
          <w:rPr>
            <w:lang w:val="en-US"/>
          </w:rPr>
          <w:t>multilocation</w:t>
        </w:r>
      </w:ins>
      <w:r>
        <w:rPr>
          <w:lang w:val="en-US"/>
        </w:rPr>
        <w:t xml:space="preserve"> trials with three locations. In stage 1, a linear mixed model with lines as the fixed effect was used for each experiment under the lattice design </w:t>
      </w:r>
      <w:hyperlink r:id="rId58">
        <w:r>
          <w:rPr>
            <w:rStyle w:val="Hyperlink"/>
            <w:lang w:val="en-US"/>
          </w:rPr>
          <w:t>(Zystro et al., 2018)</w:t>
        </w:r>
      </w:hyperlink>
      <w:r>
        <w:rPr>
          <w:lang w:val="en-US"/>
        </w:rPr>
        <w:t xml:space="preserve">. This was done to estimate the </w:t>
      </w:r>
      <w:del w:id="245" w:author="Editor 2" w:date="2024-11-25T04:51:30Z">
        <w:r>
          <w:rPr>
            <w:lang w:val="en-US"/>
          </w:rPr>
          <w:delText>Best Linear Unbiased Estimators</w:delText>
        </w:r>
      </w:del>
      <w:ins w:id="246" w:author="Editor 2" w:date="2024-11-25T04:51:30Z">
        <w:r>
          <w:rPr>
            <w:lang w:val="en-US"/>
          </w:rPr>
          <w:t>best linear unbiased estimators</w:t>
        </w:r>
      </w:ins>
      <w:r>
        <w:rPr>
          <w:lang w:val="en-US"/>
        </w:rPr>
        <w:t xml:space="preserve"> (BLUEs) </w:t>
      </w:r>
      <w:del w:id="247" w:author="Editor 2" w:date="2024-11-25T04:51:30Z">
        <w:r>
          <w:rPr>
            <w:lang w:val="en-US"/>
          </w:rPr>
          <w:delText>using</w:delText>
        </w:r>
      </w:del>
      <w:ins w:id="248" w:author="Editor 2" w:date="2024-11-25T04:51:30Z">
        <w:r>
          <w:rPr>
            <w:lang w:val="en-US"/>
          </w:rPr>
          <w:t>via</w:t>
        </w:r>
      </w:ins>
      <w:r>
        <w:rPr>
          <w:lang w:val="en-US"/>
        </w:rPr>
        <w:t xml:space="preserve"> the following model:</w:t>
      </w:r>
    </w:p>
    <w:p>
      <w:pPr>
        <w:pStyle w:val="BodyText"/>
      </w:pPr>
      <m:oMathPara>
        <m:oMathParaPr>
          <m:jc m:val="center"/>
        </m:oMathParaPr>
        <m:oMath>
          <m:sSub>
            <m:e>
              <m:r>
                <w:rPr>
                  <w:lang w:val="en-US"/>
                </w:rPr>
                <m:t>γ</m:t>
              </m:r>
            </m:e>
            <m:sub>
              <m:r>
                <w:rPr>
                  <w:lang w:val="en-US"/>
                </w:rPr>
                <m:t>i</m:t>
              </m:r>
              <m:r>
                <w:rPr>
                  <w:lang w:val="en-US"/>
                </w:rPr>
                <m:t>j</m:t>
              </m:r>
              <m:r>
                <w:rPr>
                  <w:lang w:val="en-US"/>
                </w:rPr>
                <m:t>k</m:t>
              </m:r>
            </m:sub>
          </m:sSub>
          <m:r>
            <m:rPr>
              <m:sty m:val="p"/>
            </m:rPr>
            <w:rPr>
              <w:lang w:val="en-US"/>
            </w:rPr>
            <m:t>=</m:t>
          </m:r>
          <m:r>
            <w:rPr>
              <w:lang w:val="en-US"/>
            </w:rPr>
            <m:t>μ</m:t>
          </m:r>
          <m:r>
            <m:rPr>
              <m:sty m:val="p"/>
            </m:rPr>
            <w:rPr>
              <w:lang w:val="en-US"/>
            </w:rPr>
            <m:t>+</m:t>
          </m:r>
          <m:sSub>
            <m:e>
              <m:r>
                <w:rPr>
                  <w:lang w:val="en-US"/>
                </w:rPr>
                <m:t>g</m:t>
              </m:r>
            </m:e>
            <m:sub>
              <m:r>
                <w:rPr>
                  <w:lang w:val="en-US"/>
                </w:rPr>
                <m:t>i</m:t>
              </m:r>
            </m:sub>
          </m:sSub>
          <m:r>
            <m:rPr>
              <m:sty m:val="p"/>
            </m:rPr>
            <w:rPr>
              <w:lang w:val="en-US"/>
            </w:rPr>
            <m:t>+</m:t>
          </m:r>
          <m:r>
            <w:rPr>
              <w:lang w:val="en-US"/>
            </w:rPr>
            <m:t>r</m:t>
          </m:r>
          <m:r>
            <w:rPr>
              <w:lang w:val="en-US"/>
            </w:rPr>
            <m:t>e</m:t>
          </m:r>
          <m:sSub>
            <m:e>
              <m:r>
                <w:rPr>
                  <w:lang w:val="en-US"/>
                </w:rPr>
                <m:t>p</m:t>
              </m:r>
            </m:e>
            <m:sub>
              <m:r>
                <w:rPr>
                  <w:lang w:val="en-US"/>
                </w:rPr>
                <m:t>j</m:t>
              </m:r>
            </m:sub>
          </m:sSub>
          <m:r>
            <m:rPr>
              <m:sty m:val="p"/>
            </m:rPr>
            <w:rPr>
              <w:lang w:val="en-US"/>
            </w:rPr>
            <m:t>+</m:t>
          </m:r>
          <m:r>
            <w:rPr>
              <w:lang w:val="en-US"/>
            </w:rPr>
            <m:t>b</m:t>
          </m:r>
          <m:r>
            <w:rPr>
              <w:lang w:val="en-US"/>
            </w:rPr>
            <m:t>l</m:t>
          </m:r>
          <m:r>
            <w:rPr>
              <w:lang w:val="en-US"/>
            </w:rPr>
            <m:t>o</m:t>
          </m:r>
          <m:r>
            <w:rPr>
              <w:lang w:val="en-US"/>
            </w:rPr>
            <m:t>c</m:t>
          </m:r>
          <m:sSub>
            <m:e>
              <m:r>
                <w:rPr>
                  <w:lang w:val="en-US"/>
                </w:rPr>
                <m:t>k</m:t>
              </m:r>
            </m:e>
            <m:sub>
              <m:r>
                <w:rPr>
                  <w:lang w:val="en-US"/>
                </w:rPr>
                <m:t>j</m:t>
              </m:r>
              <m:r>
                <w:rPr>
                  <w:lang w:val="en-US"/>
                </w:rPr>
                <m:t>k</m:t>
              </m:r>
            </m:sub>
          </m:sSub>
          <m:r>
            <m:rPr>
              <m:sty m:val="p"/>
            </m:rPr>
            <w:rPr>
              <w:lang w:val="en-US"/>
            </w:rPr>
            <m:t>+</m:t>
          </m:r>
          <m:r>
            <w:rPr>
              <w:lang w:val="en-US"/>
            </w:rPr>
            <m:t>p</m:t>
          </m:r>
          <m:r>
            <w:rPr>
              <w:lang w:val="en-US"/>
            </w:rPr>
            <m:t>l</m:t>
          </m:r>
          <m:r>
            <w:rPr>
              <w:lang w:val="en-US"/>
            </w:rPr>
            <m:t>o</m:t>
          </m:r>
          <m:sSub>
            <m:e>
              <m:r>
                <w:rPr>
                  <w:lang w:val="en-US"/>
                </w:rPr>
                <m:t>t</m:t>
              </m:r>
            </m:e>
            <m:sub>
              <m:r>
                <w:rPr>
                  <w:lang w:val="en-US"/>
                </w:rPr>
                <m:t>i</m:t>
              </m:r>
              <m:r>
                <w:rPr>
                  <w:lang w:val="en-US"/>
                </w:rPr>
                <m:t>j</m:t>
              </m:r>
              <m:r>
                <w:rPr>
                  <w:lang w:val="en-US"/>
                </w:rPr>
                <m:t>k</m:t>
              </m:r>
            </m:sub>
          </m:sSub>
        </m:oMath>
      </m:oMathPara>
    </w:p>
    <w:p>
      <w:pPr>
        <w:pStyle w:val="FirstParagraph"/>
      </w:pPr>
      <w:r>
        <w:rPr>
          <w:lang w:val="en-US"/>
        </w:rPr>
        <w:t xml:space="preserve">where </w:t>
      </w:r>
      <m:oMath>
        <m:sSub>
          <m:e>
            <m:r>
              <w:rPr>
                <w:lang w:val="en-US"/>
              </w:rPr>
              <m:t>γ</m:t>
            </m:r>
          </m:e>
          <m:sub>
            <m:r>
              <w:rPr>
                <w:lang w:val="en-US"/>
              </w:rPr>
              <m:t>i</m:t>
            </m:r>
            <m:r>
              <w:rPr>
                <w:lang w:val="en-US"/>
              </w:rPr>
              <m:t>j</m:t>
            </m:r>
            <m:r>
              <w:rPr>
                <w:lang w:val="en-US"/>
              </w:rPr>
              <m:t>k</m:t>
            </m:r>
          </m:sub>
        </m:sSub>
      </m:oMath>
      <w:r>
        <w:rPr>
          <w:lang w:val="en-US"/>
        </w:rPr>
        <w:t xml:space="preserve"> is the response variable of the </w:t>
      </w:r>
      <m:oMath>
        <m:sSup>
          <m:e>
            <m:r>
              <w:rPr>
                <w:lang w:val="en-US"/>
              </w:rPr>
              <m:t>i</m:t>
            </m:r>
          </m:e>
          <m:sup>
            <m:r>
              <w:rPr>
                <w:lang w:val="en-US"/>
              </w:rPr>
              <m:t>t</m:t>
            </m:r>
            <m:r>
              <w:rPr>
                <w:lang w:val="en-US"/>
              </w:rPr>
              <m:t>h</m:t>
            </m:r>
          </m:sup>
        </m:sSup>
      </m:oMath>
      <w:r>
        <w:rPr>
          <w:lang w:val="en-US"/>
        </w:rPr>
        <w:t xml:space="preserve"> genotype in the </w:t>
      </w:r>
      <m:oMath>
        <m:sSup>
          <m:e>
            <m:r>
              <w:rPr>
                <w:lang w:val="en-US"/>
              </w:rPr>
              <m:t>k</m:t>
            </m:r>
          </m:e>
          <m:sup>
            <m:r>
              <w:rPr>
                <w:lang w:val="en-US"/>
              </w:rPr>
              <m:t>t</m:t>
            </m:r>
            <m:r>
              <w:rPr>
                <w:lang w:val="en-US"/>
              </w:rPr>
              <m:t>h</m:t>
            </m:r>
          </m:sup>
        </m:sSup>
      </m:oMath>
      <w:r>
        <w:rPr>
          <w:lang w:val="en-US"/>
        </w:rPr>
        <w:t xml:space="preserve"> block of the </w:t>
      </w:r>
      <m:oMath>
        <m:sSup>
          <m:e>
            <m:r>
              <w:rPr>
                <w:lang w:val="en-US"/>
              </w:rPr>
              <m:t>j</m:t>
            </m:r>
          </m:e>
          <m:sup>
            <m:r>
              <w:rPr>
                <w:lang w:val="en-US"/>
              </w:rPr>
              <m:t>t</m:t>
            </m:r>
            <m:r>
              <w:rPr>
                <w:lang w:val="en-US"/>
              </w:rPr>
              <m:t>h</m:t>
            </m:r>
          </m:sup>
        </m:sSup>
      </m:oMath>
      <w:r>
        <w:rPr>
          <w:lang w:val="en-US"/>
        </w:rPr>
        <w:t xml:space="preserve"> replicate, </w:t>
      </w:r>
      <m:oMath>
        <m:r>
          <w:rPr>
            <w:lang w:val="en-US"/>
          </w:rPr>
          <m:t>μ</m:t>
        </m:r>
      </m:oMath>
      <w:r>
        <w:rPr>
          <w:lang w:val="en-US"/>
        </w:rPr>
        <w:t xml:space="preserve"> is the first-stage intercept, </w:t>
      </w:r>
      <m:oMath>
        <m:sSub>
          <m:e>
            <m:r>
              <w:rPr>
                <w:lang w:val="en-US"/>
              </w:rPr>
              <m:t>g</m:t>
            </m:r>
          </m:e>
          <m:sub>
            <m:r>
              <w:rPr>
                <w:lang w:val="en-US"/>
              </w:rPr>
              <m:t>i</m:t>
            </m:r>
          </m:sub>
        </m:sSub>
      </m:oMath>
      <w:r>
        <w:rPr>
          <w:lang w:val="en-US"/>
        </w:rPr>
        <w:t xml:space="preserve"> is the effect for the ith genotype in the first stage, </w:t>
      </w:r>
      <m:oMath>
        <m:r>
          <w:rPr>
            <w:lang w:val="en-US"/>
          </w:rPr>
          <m:t>r</m:t>
        </m:r>
        <m:r>
          <w:rPr>
            <w:lang w:val="en-US"/>
          </w:rPr>
          <m:t>e</m:t>
        </m:r>
        <m:sSub>
          <m:e>
            <m:r>
              <w:rPr>
                <w:lang w:val="en-US"/>
              </w:rPr>
              <m:t>p</m:t>
            </m:r>
          </m:e>
          <m:sub>
            <m:r>
              <w:rPr>
                <w:lang w:val="en-US"/>
              </w:rPr>
              <m:t>j</m:t>
            </m:r>
          </m:sub>
        </m:sSub>
      </m:oMath>
      <w:r>
        <w:rPr>
          <w:lang w:val="en-US"/>
        </w:rPr>
        <w:t xml:space="preserve"> is the effect of the </w:t>
      </w:r>
      <m:oMath>
        <m:sSup>
          <m:e>
            <m:r>
              <w:rPr>
                <w:lang w:val="en-US"/>
              </w:rPr>
              <m:t>j</m:t>
            </m:r>
          </m:e>
          <m:sup>
            <m:r>
              <w:rPr>
                <w:lang w:val="en-US"/>
              </w:rPr>
              <m:t>t</m:t>
            </m:r>
            <m:r>
              <w:rPr>
                <w:lang w:val="en-US"/>
              </w:rPr>
              <m:t>h</m:t>
            </m:r>
          </m:sup>
        </m:sSup>
      </m:oMath>
      <w:r>
        <w:rPr>
          <w:lang w:val="en-US"/>
        </w:rPr>
        <w:t xml:space="preserve"> replicate, </w:t>
      </w:r>
      <m:oMath>
        <m:r>
          <w:rPr>
            <w:lang w:val="en-US"/>
          </w:rPr>
          <m:t>b</m:t>
        </m:r>
        <m:r>
          <w:rPr>
            <w:lang w:val="en-US"/>
          </w:rPr>
          <m:t>l</m:t>
        </m:r>
        <m:r>
          <w:rPr>
            <w:lang w:val="en-US"/>
          </w:rPr>
          <m:t>o</m:t>
        </m:r>
        <m:r>
          <w:rPr>
            <w:lang w:val="en-US"/>
          </w:rPr>
          <m:t>c</m:t>
        </m:r>
        <m:sSub>
          <m:e>
            <m:r>
              <w:rPr>
                <w:lang w:val="en-US"/>
              </w:rPr>
              <m:t>k</m:t>
            </m:r>
          </m:e>
          <m:sub>
            <m:r>
              <w:rPr>
                <w:lang w:val="en-US"/>
              </w:rPr>
              <m:t>j</m:t>
            </m:r>
            <m:r>
              <w:rPr>
                <w:lang w:val="en-US"/>
              </w:rPr>
              <m:t>k</m:t>
            </m:r>
          </m:sub>
        </m:sSub>
      </m:oMath>
      <w:r>
        <w:rPr>
          <w:lang w:val="en-US"/>
        </w:rPr>
        <w:t xml:space="preserve"> is the effect of the </w:t>
      </w:r>
      <m:oMath>
        <m:sSup>
          <m:e>
            <m:r>
              <w:rPr>
                <w:lang w:val="en-US"/>
              </w:rPr>
              <m:t>k</m:t>
            </m:r>
          </m:e>
          <m:sup>
            <m:r>
              <w:rPr>
                <w:lang w:val="en-US"/>
              </w:rPr>
              <m:t>t</m:t>
            </m:r>
            <m:r>
              <w:rPr>
                <w:lang w:val="en-US"/>
              </w:rPr>
              <m:t>h</m:t>
            </m:r>
          </m:sup>
        </m:sSup>
      </m:oMath>
      <w:r>
        <w:rPr>
          <w:lang w:val="en-US"/>
        </w:rPr>
        <w:t xml:space="preserve"> incomplete block of the </w:t>
      </w:r>
      <m:oMath>
        <m:sSup>
          <m:e>
            <m:r>
              <w:rPr>
                <w:lang w:val="en-US"/>
              </w:rPr>
              <m:t>j</m:t>
            </m:r>
          </m:e>
          <m:sup>
            <m:r>
              <w:rPr>
                <w:lang w:val="en-US"/>
              </w:rPr>
              <m:t>t</m:t>
            </m:r>
            <m:r>
              <w:rPr>
                <w:lang w:val="en-US"/>
              </w:rPr>
              <m:t>h</m:t>
            </m:r>
          </m:sup>
        </m:sSup>
      </m:oMath>
      <w:ins w:id="249" w:author="Editor 2" w:date="2024-11-25T04:51:30Z">
        <w:r>
          <w:rPr>
            <w:lang w:val="en-US"/>
          </w:rPr>
          <w:t xml:space="preserve"> </w:t>
        </w:r>
      </w:ins>
      <w:r>
        <w:rPr>
          <w:lang w:val="en-US"/>
        </w:rPr>
        <w:t xml:space="preserve">replicate, and </w:t>
      </w:r>
      <m:oMath>
        <m:r>
          <w:rPr>
            <w:lang w:val="en-US"/>
          </w:rPr>
          <m:t>p</m:t>
        </m:r>
        <m:r>
          <w:rPr>
            <w:lang w:val="en-US"/>
          </w:rPr>
          <m:t>l</m:t>
        </m:r>
        <m:r>
          <w:rPr>
            <w:lang w:val="en-US"/>
          </w:rPr>
          <m:t>o</m:t>
        </m:r>
        <m:sSub>
          <m:e>
            <m:r>
              <w:rPr>
                <w:lang w:val="en-US"/>
              </w:rPr>
              <m:t>t</m:t>
            </m:r>
          </m:e>
          <m:sub>
            <m:r>
              <w:rPr>
                <w:lang w:val="en-US"/>
              </w:rPr>
              <m:t>i</m:t>
            </m:r>
            <m:r>
              <w:rPr>
                <w:lang w:val="en-US"/>
              </w:rPr>
              <m:t>j</m:t>
            </m:r>
            <m:r>
              <w:rPr>
                <w:lang w:val="en-US"/>
              </w:rPr>
              <m:t>k</m:t>
            </m:r>
          </m:sub>
        </m:sSub>
      </m:oMath>
      <w:r>
        <w:rPr>
          <w:lang w:val="en-US"/>
        </w:rPr>
        <w:t xml:space="preserve"> is the plot error effect corresponding to </w:t>
      </w:r>
      <m:oMath>
        <m:sSub>
          <m:e>
            <m:r>
              <w:rPr>
                <w:lang w:val="en-US"/>
              </w:rPr>
              <m:t>γ</m:t>
            </m:r>
          </m:e>
          <m:sub>
            <m:r>
              <w:rPr>
                <w:lang w:val="en-US"/>
              </w:rPr>
              <m:t>i</m:t>
            </m:r>
            <m:r>
              <w:rPr>
                <w:lang w:val="en-US"/>
              </w:rPr>
              <m:t>j</m:t>
            </m:r>
            <m:r>
              <w:rPr>
                <w:lang w:val="en-US"/>
              </w:rPr>
              <m:t>k</m:t>
            </m:r>
          </m:sub>
        </m:sSub>
      </m:oMath>
      <w:r>
        <w:rPr>
          <w:lang w:val="en-US"/>
        </w:rPr>
        <w:t>.</w:t>
      </w:r>
    </w:p>
    <w:p>
      <w:pPr>
        <w:pStyle w:val="BodyText"/>
      </w:pPr>
      <w:r>
        <w:rPr>
          <w:lang w:val="en-US"/>
        </w:rPr>
        <w:t xml:space="preserve">In stage 2, a linear mixed model </w:t>
      </w:r>
      <w:ins w:id="250" w:author="Editor 2" w:date="2024-11-25T04:51:30Z">
        <w:r>
          <w:rPr>
            <w:lang w:val="en-US"/>
          </w:rPr>
          <w:t xml:space="preserve">was used </w:t>
        </w:r>
      </w:ins>
      <w:r>
        <w:rPr>
          <w:lang w:val="en-US"/>
        </w:rPr>
        <w:t>for line</w:t>
      </w:r>
      <w:del w:id="251" w:author="Editor 2" w:date="2024-11-25T04:51:30Z">
        <w:r>
          <w:rPr>
            <w:lang w:val="en-US"/>
          </w:rPr>
          <w:delText xml:space="preserve"> </w:delText>
        </w:r>
      </w:del>
      <w:ins w:id="252" w:author="Editor 2" w:date="2024-11-25T04:51:30Z">
        <w:r>
          <w:rPr>
            <w:lang w:val="en-US"/>
          </w:rPr>
          <w:t>-</w:t>
        </w:r>
      </w:ins>
      <w:r>
        <w:rPr>
          <w:lang w:val="en-US"/>
        </w:rPr>
        <w:t>by</w:t>
      </w:r>
      <w:del w:id="253" w:author="Editor 2" w:date="2024-11-25T04:51:30Z">
        <w:r>
          <w:rPr>
            <w:lang w:val="en-US"/>
          </w:rPr>
          <w:delText xml:space="preserve"> </w:delText>
        </w:r>
      </w:del>
      <w:ins w:id="254" w:author="Editor 2" w:date="2024-11-25T04:51:30Z">
        <w:r>
          <w:rPr>
            <w:lang w:val="en-US"/>
          </w:rPr>
          <w:t>-</w:t>
        </w:r>
      </w:ins>
      <w:r>
        <w:rPr>
          <w:lang w:val="en-US"/>
        </w:rPr>
        <w:t xml:space="preserve">environment </w:t>
      </w:r>
      <w:del w:id="255" w:author="Editor 2" w:date="2024-11-25T04:51:30Z">
        <w:r>
          <w:rPr>
            <w:lang w:val="en-US"/>
          </w:rPr>
          <w:delText>interaction</w:delText>
        </w:r>
      </w:del>
      <w:ins w:id="256" w:author="Editor 2" w:date="2024-11-25T04:51:30Z">
        <w:r>
          <w:rPr>
            <w:lang w:val="en-US"/>
          </w:rPr>
          <w:t>interactions</w:t>
        </w:r>
      </w:ins>
      <w:r>
        <w:rPr>
          <w:lang w:val="en-US"/>
        </w:rPr>
        <w:t xml:space="preserve">, where the lines were treated as fixed effects. This was done to calculate the </w:t>
      </w:r>
      <w:del w:id="257" w:author="Editor 2" w:date="2024-11-25T04:51:30Z">
        <w:r>
          <w:rPr>
            <w:lang w:val="en-US"/>
          </w:rPr>
          <w:delText>Best Linear Unbiased Predictors</w:delText>
        </w:r>
      </w:del>
      <w:ins w:id="258" w:author="Editor 2" w:date="2024-11-25T04:51:30Z">
        <w:r>
          <w:rPr>
            <w:lang w:val="en-US"/>
          </w:rPr>
          <w:t>best linear unbiased predictors</w:t>
        </w:r>
      </w:ins>
      <w:r>
        <w:rPr>
          <w:lang w:val="en-US"/>
        </w:rPr>
        <w:t xml:space="preserve"> (BLUPs) </w:t>
      </w:r>
      <w:del w:id="259" w:author="Editor 2" w:date="2024-11-25T04:51:30Z">
        <w:r>
          <w:rPr>
            <w:lang w:val="en-US"/>
          </w:rPr>
          <w:delText>using</w:delText>
        </w:r>
      </w:del>
      <w:ins w:id="260" w:author="Editor 2" w:date="2024-11-25T04:51:30Z">
        <w:r>
          <w:rPr>
            <w:lang w:val="en-US"/>
          </w:rPr>
          <w:t>via</w:t>
        </w:r>
      </w:ins>
      <w:r>
        <w:rPr>
          <w:lang w:val="en-US"/>
        </w:rPr>
        <w:t xml:space="preserve"> the following model:</w:t>
      </w:r>
    </w:p>
    <w:p>
      <w:pPr>
        <w:pStyle w:val="BodyText"/>
      </w:pPr>
      <m:oMathPara>
        <m:oMathParaPr>
          <m:jc m:val="center"/>
        </m:oMathParaPr>
        <m:oMath>
          <m:sSub>
            <m:e>
              <m:bar>
                <m:barPr>
                  <m:pos m:val="top"/>
                </m:barPr>
                <m:e>
                  <m:r>
                    <w:rPr>
                      <w:lang w:val="en-US"/>
                    </w:rPr>
                    <m:t>γ</m:t>
                  </m:r>
                </m:e>
              </m:bar>
            </m:e>
            <m:sub>
              <m:r>
                <w:rPr>
                  <w:lang w:val="en-US"/>
                </w:rPr>
                <m:t>i</m:t>
              </m:r>
              <m:r>
                <w:rPr>
                  <w:lang w:val="en-US"/>
                </w:rPr>
                <m:t>m</m:t>
              </m:r>
            </m:sub>
          </m:sSub>
          <m:r>
            <m:rPr>
              <m:sty m:val="p"/>
            </m:rPr>
            <w:rPr>
              <w:lang w:val="en-US"/>
            </w:rPr>
            <m:t>=</m:t>
          </m:r>
          <m:r>
            <w:rPr>
              <w:lang w:val="en-US"/>
            </w:rPr>
            <m:t>μ</m:t>
          </m:r>
          <m:r>
            <m:rPr>
              <m:sty m:val="p"/>
            </m:rPr>
            <w:rPr>
              <w:lang w:val="en-US"/>
            </w:rPr>
            <m:t>+</m:t>
          </m:r>
          <m:sSub>
            <m:e>
              <m:r>
                <w:rPr>
                  <w:lang w:val="en-US"/>
                </w:rPr>
                <m:t>g</m:t>
              </m:r>
            </m:e>
            <m:sub>
              <m:r>
                <w:rPr>
                  <w:lang w:val="en-US"/>
                </w:rPr>
                <m:t>i</m:t>
              </m:r>
            </m:sub>
          </m:sSub>
          <m:r>
            <m:rPr>
              <m:sty m:val="p"/>
            </m:rPr>
            <w:rPr>
              <w:lang w:val="en-US"/>
            </w:rPr>
            <m:t>+</m:t>
          </m:r>
          <m:sSub>
            <m:e>
              <m:r>
                <w:rPr>
                  <w:lang w:val="en-US"/>
                </w:rPr>
                <m:t>l</m:t>
              </m:r>
            </m:e>
            <m:sub>
              <m:r>
                <w:rPr>
                  <w:lang w:val="en-US"/>
                </w:rPr>
                <m:t>m</m:t>
              </m:r>
            </m:sub>
          </m:sSub>
          <m:r>
            <m:rPr>
              <m:sty m:val="p"/>
            </m:rPr>
            <w:rPr>
              <w:lang w:val="en-US"/>
            </w:rPr>
            <m:t>+</m:t>
          </m:r>
          <m:r>
            <w:rPr>
              <w:lang w:val="en-US"/>
            </w:rPr>
            <m:t>g</m:t>
          </m:r>
          <m:sSub>
            <m:e>
              <m:r>
                <w:rPr>
                  <w:lang w:val="en-US"/>
                </w:rPr>
                <m:t>l</m:t>
              </m:r>
            </m:e>
            <m:sub>
              <m:r>
                <w:rPr>
                  <w:lang w:val="en-US"/>
                </w:rPr>
                <m:t>i</m:t>
              </m:r>
              <m:r>
                <w:rPr>
                  <w:lang w:val="en-US"/>
                </w:rPr>
                <m:t>m</m:t>
              </m:r>
            </m:sub>
          </m:sSub>
          <m:r>
            <m:rPr>
              <m:sty m:val="p"/>
            </m:rPr>
            <w:rPr>
              <w:lang w:val="en-US"/>
            </w:rPr>
            <m:t>+</m:t>
          </m:r>
          <m:sSub>
            <m:e>
              <m:bar>
                <m:barPr>
                  <m:pos m:val="top"/>
                </m:barPr>
                <m:e>
                  <m:r>
                    <w:rPr>
                      <w:lang w:val="en-US"/>
                    </w:rPr>
                    <m:t>e</m:t>
                  </m:r>
                </m:e>
              </m:bar>
            </m:e>
            <m:sub>
              <m:r>
                <w:rPr>
                  <w:lang w:val="en-US"/>
                </w:rPr>
                <m:t>i</m:t>
              </m:r>
              <m:r>
                <w:rPr>
                  <w:lang w:val="en-US"/>
                </w:rPr>
                <m:t>m</m:t>
              </m:r>
            </m:sub>
          </m:sSub>
        </m:oMath>
      </m:oMathPara>
    </w:p>
    <w:p>
      <w:pPr>
        <w:pStyle w:val="FirstParagraph"/>
      </w:pPr>
      <w:r>
        <w:rPr>
          <w:lang w:val="en-US"/>
        </w:rPr>
        <w:t xml:space="preserve">where </w:t>
      </w:r>
      <m:oMath>
        <m:sSub>
          <m:e>
            <m:bar>
              <m:barPr>
                <m:pos m:val="top"/>
              </m:barPr>
              <m:e>
                <m:r>
                  <w:rPr>
                    <w:lang w:val="en-US"/>
                  </w:rPr>
                  <m:t>γ</m:t>
                </m:r>
              </m:e>
            </m:bar>
          </m:e>
          <m:sub>
            <m:r>
              <w:rPr>
                <w:lang w:val="en-US"/>
              </w:rPr>
              <m:t>i</m:t>
            </m:r>
            <m:r>
              <w:rPr>
                <w:lang w:val="en-US"/>
              </w:rPr>
              <m:t>h</m:t>
            </m:r>
            <m:r>
              <w:rPr>
                <w:lang w:val="en-US"/>
              </w:rPr>
              <m:t>m</m:t>
            </m:r>
          </m:sub>
        </m:sSub>
      </m:oMath>
      <w:r>
        <w:rPr>
          <w:lang w:val="en-US"/>
        </w:rPr>
        <w:t xml:space="preserve"> is the adjusted mean of the </w:t>
      </w:r>
      <m:oMath>
        <m:sSup>
          <m:e>
            <m:r>
              <w:rPr>
                <w:lang w:val="en-US"/>
              </w:rPr>
              <m:t>i</m:t>
            </m:r>
          </m:e>
          <m:sup>
            <m:r>
              <w:rPr>
                <w:lang w:val="en-US"/>
              </w:rPr>
              <m:t>t</m:t>
            </m:r>
            <m:r>
              <w:rPr>
                <w:lang w:val="en-US"/>
              </w:rPr>
              <m:t>h</m:t>
            </m:r>
          </m:sup>
        </m:sSup>
      </m:oMath>
      <w:ins w:id="261" w:author="Editor 2" w:date="2024-11-25T04:51:30Z">
        <w:r>
          <w:rPr>
            <w:lang w:val="en-US"/>
          </w:rPr>
          <w:t xml:space="preserve"> </w:t>
        </w:r>
      </w:ins>
      <w:r>
        <w:rPr>
          <w:lang w:val="en-US"/>
        </w:rPr>
        <w:t xml:space="preserve">genotype in the </w:t>
      </w:r>
      <m:oMath>
        <m:sSup>
          <m:e>
            <m:r>
              <w:rPr>
                <w:lang w:val="en-US"/>
              </w:rPr>
              <m:t>m</m:t>
            </m:r>
          </m:e>
          <m:sup>
            <m:r>
              <w:rPr>
                <w:lang w:val="en-US"/>
              </w:rPr>
              <m:t>t</m:t>
            </m:r>
            <m:r>
              <w:rPr>
                <w:lang w:val="en-US"/>
              </w:rPr>
              <m:t>h</m:t>
            </m:r>
          </m:sup>
        </m:sSup>
      </m:oMath>
      <w:r>
        <w:rPr>
          <w:lang w:val="en-US"/>
        </w:rPr>
        <w:t xml:space="preserve"> location obtained in the first stage, </w:t>
      </w:r>
      <m:oMath>
        <m:r>
          <w:rPr>
            <w:lang w:val="en-US"/>
          </w:rPr>
          <m:t>μ</m:t>
        </m:r>
      </m:oMath>
      <w:r>
        <w:rPr>
          <w:lang w:val="en-US"/>
        </w:rPr>
        <w:t xml:space="preserve"> is the intercept, </w:t>
      </w:r>
      <m:oMath>
        <m:sSub>
          <m:e>
            <m:r>
              <w:rPr>
                <w:lang w:val="en-US"/>
              </w:rPr>
              <m:t>l</m:t>
            </m:r>
          </m:e>
          <m:sub>
            <m:r>
              <w:rPr>
                <w:lang w:val="en-US"/>
              </w:rPr>
              <m:t>m</m:t>
            </m:r>
          </m:sub>
        </m:sSub>
      </m:oMath>
      <w:r>
        <w:rPr>
          <w:lang w:val="en-US"/>
        </w:rPr>
        <w:t xml:space="preserve"> is the main effect for the </w:t>
      </w:r>
      <m:oMath>
        <m:sSup>
          <m:e>
            <m:r>
              <w:rPr>
                <w:lang w:val="en-US"/>
              </w:rPr>
              <m:t>m</m:t>
            </m:r>
          </m:e>
          <m:sup>
            <m:r>
              <w:rPr>
                <w:lang w:val="en-US"/>
              </w:rPr>
              <m:t>t</m:t>
            </m:r>
            <m:r>
              <w:rPr>
                <w:lang w:val="en-US"/>
              </w:rPr>
              <m:t>h</m:t>
            </m:r>
          </m:sup>
        </m:sSup>
      </m:oMath>
      <w:r>
        <w:rPr>
          <w:lang w:val="en-US"/>
        </w:rPr>
        <w:t xml:space="preserve"> location, </w:t>
      </w:r>
      <m:oMath>
        <m:sSub>
          <m:e>
            <m:r>
              <w:rPr>
                <w:lang w:val="en-US"/>
              </w:rPr>
              <m:t>g</m:t>
            </m:r>
          </m:e>
          <m:sub>
            <m:r>
              <w:rPr>
                <w:lang w:val="en-US"/>
              </w:rPr>
              <m:t>i</m:t>
            </m:r>
          </m:sub>
        </m:sSub>
      </m:oMath>
      <w:r>
        <w:rPr>
          <w:lang w:val="en-US"/>
        </w:rPr>
        <w:t xml:space="preserve"> is the main effect of the </w:t>
      </w:r>
      <m:oMath>
        <m:sSup>
          <m:e>
            <m:r>
              <w:rPr>
                <w:lang w:val="en-US"/>
              </w:rPr>
              <m:t>i</m:t>
            </m:r>
          </m:e>
          <m:sup>
            <m:r>
              <w:rPr>
                <w:lang w:val="en-US"/>
              </w:rPr>
              <m:t>t</m:t>
            </m:r>
            <m:r>
              <w:rPr>
                <w:lang w:val="en-US"/>
              </w:rPr>
              <m:t>h</m:t>
            </m:r>
          </m:sup>
        </m:sSup>
      </m:oMath>
      <w:r>
        <w:rPr>
          <w:lang w:val="en-US"/>
        </w:rPr>
        <w:t xml:space="preserve"> genotype, </w:t>
      </w:r>
      <m:oMath>
        <m:r>
          <w:rPr>
            <w:lang w:val="en-US"/>
          </w:rPr>
          <m:t>g</m:t>
        </m:r>
        <m:sSub>
          <m:e>
            <m:r>
              <w:rPr>
                <w:lang w:val="en-US"/>
              </w:rPr>
              <m:t>l</m:t>
            </m:r>
          </m:e>
          <m:sub>
            <m:r>
              <w:rPr>
                <w:lang w:val="en-US"/>
              </w:rPr>
              <m:t>i</m:t>
            </m:r>
            <m:r>
              <w:rPr>
                <w:lang w:val="en-US"/>
              </w:rPr>
              <m:t>m</m:t>
            </m:r>
          </m:sub>
        </m:sSub>
      </m:oMath>
      <w:r>
        <w:rPr>
          <w:lang w:val="en-US"/>
        </w:rPr>
        <w:t xml:space="preserve"> is the </w:t>
      </w:r>
      <m:oMath>
        <m:r>
          <w:rPr>
            <w:lang w:val="en-US"/>
          </w:rPr>
          <m:t>i</m:t>
        </m:r>
        <m:sSup>
          <m:e>
            <m:r>
              <w:rPr>
                <w:lang w:val="en-US"/>
              </w:rPr>
              <m:t>m</m:t>
            </m:r>
          </m:e>
          <m:sup>
            <m:r>
              <w:rPr>
                <w:lang w:val="en-US"/>
              </w:rPr>
              <m:t>t</m:t>
            </m:r>
            <m:r>
              <w:rPr>
                <w:lang w:val="en-US"/>
              </w:rPr>
              <m:t>h</m:t>
            </m:r>
          </m:sup>
        </m:sSup>
      </m:oMath>
      <w:r>
        <w:rPr>
          <w:lang w:val="en-US"/>
        </w:rPr>
        <w:t xml:space="preserve"> genotype </w:t>
      </w:r>
      <w:del w:id="262" w:author="Editor 2" w:date="2024-11-25T04:51:30Z">
        <w:r>
          <w:rPr>
            <w:lang w:val="en-US"/>
          </w:rPr>
          <w:delText>x</w:delText>
        </w:r>
      </w:del>
      <w:ins w:id="263" w:author="Editor 2" w:date="2024-11-25T04:51:30Z">
        <w:r>
          <w:rPr>
            <w:lang w:val="en-US"/>
          </w:rPr>
          <w:t>×</w:t>
        </w:r>
      </w:ins>
      <w:r>
        <w:rPr>
          <w:lang w:val="en-US"/>
        </w:rPr>
        <w:t xml:space="preserve"> location interaction effect and </w:t>
      </w:r>
      <m:oMath>
        <m:sSub>
          <m:e>
            <m:bar>
              <m:barPr>
                <m:pos m:val="top"/>
              </m:barPr>
              <m:e>
                <m:r>
                  <w:rPr>
                    <w:lang w:val="en-US"/>
                  </w:rPr>
                  <m:t>e</m:t>
                </m:r>
              </m:e>
            </m:bar>
          </m:e>
          <m:sub>
            <m:r>
              <w:rPr>
                <w:lang w:val="en-US"/>
              </w:rPr>
              <m:t>i</m:t>
            </m:r>
            <m:r>
              <w:rPr>
                <w:lang w:val="en-US"/>
              </w:rPr>
              <m:t>m</m:t>
            </m:r>
          </m:sub>
        </m:sSub>
      </m:oMath>
      <w:r>
        <w:rPr>
          <w:lang w:val="en-US"/>
        </w:rPr>
        <w:t xml:space="preserve"> is the error of the mean </w:t>
      </w:r>
      <m:oMath>
        <m:sSub>
          <m:e>
            <m:r>
              <w:rPr>
                <w:lang w:val="en-US"/>
              </w:rPr>
              <m:t>γ</m:t>
            </m:r>
          </m:e>
          <m:sub>
            <m:r>
              <w:rPr>
                <w:lang w:val="en-US"/>
              </w:rPr>
              <m:t>i</m:t>
            </m:r>
            <m:r>
              <w:rPr>
                <w:lang w:val="en-US"/>
              </w:rPr>
              <m:t>m</m:t>
            </m:r>
          </m:sub>
        </m:sSub>
      </m:oMath>
      <w:r>
        <w:rPr>
          <w:lang w:val="en-US"/>
        </w:rPr>
        <w:t xml:space="preserve"> obtained in the first stage.</w:t>
      </w:r>
    </w:p>
    <w:bookmarkEnd w:id="238"/>
    <w:bookmarkStart w:id="264" w:name="statistical-analysis"/>
    <w:p>
      <w:pPr>
        <w:pStyle w:val="Heading2"/>
      </w:pPr>
      <w:r>
        <w:rPr>
          <w:lang w:val="en-US"/>
        </w:rPr>
        <w:t>Statistical analysis</w:t>
      </w:r>
    </w:p>
    <w:p>
      <w:pPr>
        <w:pStyle w:val="FirstParagraph"/>
      </w:pPr>
      <w:r>
        <w:rPr>
          <w:lang w:val="en-US"/>
        </w:rPr>
        <w:t xml:space="preserve">To conduct statistical analyses and produce graphs, we used the statistical programming language R version 4.4.0 </w:t>
      </w:r>
      <w:hyperlink r:id="rId59">
        <w:r>
          <w:rPr>
            <w:rStyle w:val="Hyperlink"/>
            <w:lang w:val="en-US"/>
          </w:rPr>
          <w:t>(R Core Team, 2024)</w:t>
        </w:r>
      </w:hyperlink>
      <w:r>
        <w:rPr>
          <w:lang w:val="en-US"/>
        </w:rPr>
        <w:t xml:space="preserve">, while image analysis was performed </w:t>
      </w:r>
      <w:del w:id="265" w:author="Editor 2" w:date="2024-11-25T04:51:30Z">
        <w:r>
          <w:rPr>
            <w:lang w:val="en-US"/>
          </w:rPr>
          <w:delText>using</w:delText>
        </w:r>
      </w:del>
      <w:ins w:id="266" w:author="Editor 2" w:date="2024-11-25T04:51:30Z">
        <w:r>
          <w:rPr>
            <w:lang w:val="en-US"/>
          </w:rPr>
          <w:t>via</w:t>
        </w:r>
      </w:ins>
      <w:r>
        <w:rPr>
          <w:lang w:val="en-US"/>
        </w:rPr>
        <w:t xml:space="preserve"> Python version 3.7.</w:t>
      </w:r>
    </w:p>
    <w:p>
      <w:pPr>
        <w:pStyle w:val="BodyText"/>
      </w:pPr>
      <w:r>
        <w:rPr>
          <w:lang w:val="en-US"/>
        </w:rPr>
        <w:t>The image analysis models were compared with different parameters (</w:t>
      </w:r>
      <w:r>
        <w:rPr>
          <w:lang w:val="en-US"/>
        </w:rPr>
        <w:t>i.e.</w:t>
      </w:r>
      <w:r>
        <w:rPr>
          <w:lang w:val="en-US"/>
        </w:rPr>
        <w:t xml:space="preserve">, segmentation and classification), and each model with its respective replicas was subjected to a variance analysis with </w:t>
      </w:r>
      <w:del w:id="267" w:author="Editor 2" w:date="2024-11-25T04:51:30Z">
        <w:r>
          <w:rPr>
            <w:lang w:val="en-US"/>
          </w:rPr>
          <w:delText>Anova</w:delText>
        </w:r>
      </w:del>
      <w:ins w:id="268" w:author="Editor 2" w:date="2024-11-25T04:51:30Z">
        <w:r>
          <w:rPr>
            <w:lang w:val="en-US"/>
          </w:rPr>
          <w:t>ANOVA</w:t>
        </w:r>
      </w:ins>
      <w:r>
        <w:rPr>
          <w:lang w:val="en-US"/>
        </w:rPr>
        <w:t xml:space="preserve"> (type = “III”) in the </w:t>
      </w:r>
      <w:r>
        <w:rPr>
          <w:i/>
          <w:iCs/>
          <w:lang w:val="en-US"/>
        </w:rPr>
        <w:t>car</w:t>
      </w:r>
      <w:r>
        <w:rPr>
          <w:lang w:val="en-US"/>
        </w:rPr>
        <w:t xml:space="preserve"> package </w:t>
      </w:r>
      <w:hyperlink r:id="rId60">
        <w:r>
          <w:rPr>
            <w:rStyle w:val="Hyperlink"/>
            <w:lang w:val="en-US"/>
          </w:rPr>
          <w:t>(Fox et al., 2024)</w:t>
        </w:r>
      </w:hyperlink>
      <w:r>
        <w:rPr>
          <w:lang w:val="en-US"/>
        </w:rPr>
        <w:t xml:space="preserve">. The factors that </w:t>
      </w:r>
      <w:del w:id="269" w:author="Editor 2" w:date="2024-11-25T04:51:30Z">
        <w:r>
          <w:rPr>
            <w:lang w:val="en-US"/>
          </w:rPr>
          <w:delText>showed significance</w:delText>
        </w:r>
      </w:del>
      <w:ins w:id="270" w:author="Editor 2" w:date="2024-11-25T04:51:30Z">
        <w:r>
          <w:rPr>
            <w:lang w:val="en-US"/>
          </w:rPr>
          <w:t>were significant</w:t>
        </w:r>
      </w:ins>
      <w:r>
        <w:rPr>
          <w:lang w:val="en-US"/>
        </w:rPr>
        <w:t xml:space="preserve"> were subjected to a means comparison analysis </w:t>
      </w:r>
      <w:del w:id="271" w:author="Editor 2" w:date="2024-11-25T04:51:30Z">
        <w:r>
          <w:rPr>
            <w:lang w:val="en-US"/>
          </w:rPr>
          <w:delText>using</w:delText>
        </w:r>
      </w:del>
      <w:ins w:id="272" w:author="Editor 2" w:date="2024-11-25T04:51:30Z">
        <w:r>
          <w:rPr>
            <w:lang w:val="en-US"/>
          </w:rPr>
          <w:t>via</w:t>
        </w:r>
      </w:ins>
      <w:r>
        <w:rPr>
          <w:lang w:val="en-US"/>
        </w:rPr>
        <w:t xml:space="preserve"> the Tukey comparison test (p&lt;0.05) implemented in the </w:t>
      </w:r>
      <w:del w:id="273" w:author="Editor 2" w:date="2024-11-25T04:51:30Z">
        <w:r>
          <w:rPr>
            <w:lang w:val="en-US"/>
          </w:rPr>
          <w:delText xml:space="preserve">package </w:delText>
        </w:r>
      </w:del>
      <w:r>
        <w:rPr>
          <w:i/>
          <w:iCs/>
          <w:lang w:val="en-US"/>
        </w:rPr>
        <w:t>emmeans</w:t>
      </w:r>
      <w:r>
        <w:rPr>
          <w:lang w:val="en-US"/>
        </w:rPr>
        <w:t xml:space="preserve"> </w:t>
      </w:r>
      <w:hyperlink r:id="rId61">
        <w:r>
          <w:rPr>
            <w:rStyle w:val="Hyperlink"/>
            <w:lang w:val="en-US"/>
          </w:rPr>
          <w:t>(Lenth et al., 2024)</w:t>
        </w:r>
      </w:hyperlink>
      <w:r>
        <w:rPr>
          <w:lang w:val="en-US"/>
        </w:rPr>
        <w:t xml:space="preserve"> and </w:t>
      </w:r>
      <w:r>
        <w:rPr>
          <w:i/>
          <w:iCs/>
          <w:lang w:val="en-US"/>
        </w:rPr>
        <w:t>multcomp</w:t>
      </w:r>
      <w:r>
        <w:rPr>
          <w:lang w:val="en-US"/>
        </w:rPr>
        <w:t xml:space="preserve"> </w:t>
      </w:r>
      <w:hyperlink r:id="rId62">
        <w:r>
          <w:rPr>
            <w:rStyle w:val="Hyperlink"/>
            <w:lang w:val="en-US"/>
          </w:rPr>
          <w:t>(Hothorn et al., 2024)</w:t>
        </w:r>
      </w:hyperlink>
      <w:ins w:id="274" w:author="Editor 2" w:date="2024-11-25T04:51:30Z">
        <w:r>
          <w:rPr>
            <w:rStyle w:val="Hyperlink"/>
            <w:color w:val="000000"/>
            <w:lang w:val="en-US"/>
          </w:rPr>
          <w:t xml:space="preserve"> packages</w:t>
        </w:r>
      </w:ins>
      <w:r>
        <w:rPr>
          <w:lang w:val="en-US"/>
        </w:rPr>
        <w:t>.</w:t>
      </w:r>
    </w:p>
    <w:p>
      <w:pPr>
        <w:pStyle w:val="BodyText"/>
      </w:pPr>
      <w:r>
        <w:rPr>
          <w:lang w:val="en-US"/>
        </w:rPr>
        <w:t xml:space="preserve">For the </w:t>
      </w:r>
      <w:del w:id="275" w:author="Editor 2" w:date="2024-11-25T04:51:30Z">
        <w:r>
          <w:rPr>
            <w:lang w:val="en-US"/>
          </w:rPr>
          <w:delText>multi-environment</w:delText>
        </w:r>
      </w:del>
      <w:ins w:id="276" w:author="Editor 2" w:date="2024-11-25T04:51:30Z">
        <w:r>
          <w:rPr>
            <w:lang w:val="en-US"/>
          </w:rPr>
          <w:t>multienvironment</w:t>
        </w:r>
      </w:ins>
      <w:r>
        <w:rPr>
          <w:lang w:val="en-US"/>
        </w:rPr>
        <w:t xml:space="preserve"> analyses, broad-sense heritabilities (</w:t>
      </w:r>
      <w:r>
        <w:rPr>
          <w:lang w:val="en-US"/>
        </w:rPr>
        <w:t>i.e.</w:t>
      </w:r>
      <w:r>
        <w:rPr>
          <w:lang w:val="en-US"/>
        </w:rPr>
        <w:t xml:space="preserve">, </w:t>
      </w:r>
      <w:ins w:id="277" w:author="Editor 2" w:date="2024-11-25T04:51:30Z">
        <w:r>
          <w:rPr>
            <w:lang w:val="en-US"/>
          </w:rPr>
          <w:t xml:space="preserve">the </w:t>
        </w:r>
      </w:ins>
      <w:r>
        <w:rPr>
          <w:lang w:val="en-US"/>
        </w:rPr>
        <w:t xml:space="preserve">Cullis approach), variance components, </w:t>
      </w:r>
      <w:del w:id="278" w:author="Editor 2" w:date="2024-11-25T04:51:30Z">
        <w:r>
          <w:rPr>
            <w:lang w:val="en-US"/>
          </w:rPr>
          <w:delText>Best Linear Unbiased Estimators</w:delText>
        </w:r>
      </w:del>
      <w:ins w:id="279" w:author="Editor 2" w:date="2024-11-25T04:51:30Z">
        <w:r>
          <w:rPr>
            <w:lang w:val="en-US"/>
          </w:rPr>
          <w:t>best linear unbiased estimators</w:t>
        </w:r>
      </w:ins>
      <w:r>
        <w:rPr>
          <w:lang w:val="en-US"/>
        </w:rPr>
        <w:t xml:space="preserve"> (BLUEs), and </w:t>
      </w:r>
      <w:del w:id="280" w:author="Editor 2" w:date="2024-11-25T04:51:30Z">
        <w:r>
          <w:rPr>
            <w:lang w:val="en-US"/>
          </w:rPr>
          <w:delText>Best Linear Unbiased Predictors</w:delText>
        </w:r>
      </w:del>
      <w:ins w:id="281" w:author="Editor 2" w:date="2024-11-25T04:51:30Z">
        <w:r>
          <w:rPr>
            <w:lang w:val="en-US"/>
          </w:rPr>
          <w:t>best linear unbiased predictors</w:t>
        </w:r>
      </w:ins>
      <w:r>
        <w:rPr>
          <w:lang w:val="en-US"/>
        </w:rPr>
        <w:t xml:space="preserve"> (BLUPs) were estimated </w:t>
      </w:r>
      <w:del w:id="282" w:author="Editor 2" w:date="2024-11-25T04:51:30Z">
        <w:r>
          <w:rPr>
            <w:lang w:val="en-US"/>
          </w:rPr>
          <w:delText xml:space="preserve">based </w:delText>
        </w:r>
      </w:del>
      <w:r>
        <w:rPr>
          <w:lang w:val="en-US"/>
        </w:rPr>
        <w:t xml:space="preserve">on the </w:t>
      </w:r>
      <w:ins w:id="283" w:author="Editor 2" w:date="2024-11-25T04:51:30Z">
        <w:r>
          <w:rPr>
            <w:lang w:val="en-US"/>
          </w:rPr>
          <w:t xml:space="preserve">basis of the </w:t>
        </w:r>
      </w:ins>
      <w:r>
        <w:rPr>
          <w:lang w:val="en-US"/>
        </w:rPr>
        <w:t xml:space="preserve">‘H2cal()’ function of the ‘inti’ package </w:t>
      </w:r>
      <w:hyperlink r:id="rId63">
        <w:r>
          <w:rPr>
            <w:rStyle w:val="Hyperlink"/>
            <w:lang w:val="en-US"/>
          </w:rPr>
          <w:t>(Lozano-Isla, 2024b)</w:t>
        </w:r>
      </w:hyperlink>
      <w:r>
        <w:rPr>
          <w:lang w:val="en-US"/>
        </w:rPr>
        <w:t xml:space="preserve">. This function uses a linear mixed model for both random and fixed effects for genotypes, </w:t>
      </w:r>
      <w:ins w:id="284" w:author="Editor 2" w:date="2024-11-25T04:51:30Z">
        <w:r>
          <w:rPr>
            <w:lang w:val="en-US"/>
          </w:rPr>
          <w:t xml:space="preserve">which is </w:t>
        </w:r>
      </w:ins>
      <w:r>
        <w:rPr>
          <w:lang w:val="en-US"/>
        </w:rPr>
        <w:t xml:space="preserve">based on the </w:t>
      </w:r>
      <w:r>
        <w:rPr>
          <w:i/>
          <w:iCs/>
          <w:lang w:val="en-US"/>
        </w:rPr>
        <w:t>lme4</w:t>
      </w:r>
      <w:r>
        <w:rPr>
          <w:lang w:val="en-US"/>
        </w:rPr>
        <w:t xml:space="preserve"> package </w:t>
      </w:r>
      <w:hyperlink r:id="rId64">
        <w:r>
          <w:rPr>
            <w:rStyle w:val="Hyperlink"/>
            <w:lang w:val="en-US"/>
          </w:rPr>
          <w:t>(Bates et al., 2024)</w:t>
        </w:r>
      </w:hyperlink>
      <w:r>
        <w:rPr>
          <w:lang w:val="en-US"/>
        </w:rPr>
        <w:t xml:space="preserve">. Outlier removal for </w:t>
      </w:r>
      <w:del w:id="285" w:author="Editor 2" w:date="2024-11-25T04:51:30Z">
        <w:r>
          <w:rPr>
            <w:lang w:val="en-US"/>
          </w:rPr>
          <w:delText>multi-location</w:delText>
        </w:r>
      </w:del>
      <w:ins w:id="286" w:author="Editor 2" w:date="2024-11-25T04:51:30Z">
        <w:r>
          <w:rPr>
            <w:lang w:val="en-US"/>
          </w:rPr>
          <w:t>multilocation</w:t>
        </w:r>
      </w:ins>
      <w:r>
        <w:rPr>
          <w:lang w:val="en-US"/>
        </w:rPr>
        <w:t xml:space="preserve"> trials was based on method 4, </w:t>
      </w:r>
      <w:del w:id="287" w:author="Editor 2" w:date="2024-11-25T04:51:30Z">
        <w:r>
          <w:rPr>
            <w:lang w:val="en-US"/>
          </w:rPr>
          <w:delText>Bonferroni-Holm, using re-scaled</w:delText>
        </w:r>
      </w:del>
      <w:ins w:id="288" w:author="Editor 2" w:date="2024-11-25T04:51:30Z">
        <w:r>
          <w:rPr>
            <w:lang w:val="en-US"/>
          </w:rPr>
          <w:t>the Bonferroni‒Holm method, which uses the rescaled</w:t>
        </w:r>
      </w:ins>
      <w:r>
        <w:rPr>
          <w:lang w:val="en-US"/>
        </w:rPr>
        <w:t xml:space="preserve"> median absolute deviation for standardizing residuals</w:t>
      </w:r>
      <w:ins w:id="289" w:author="Editor 2" w:date="2024-11-25T04:51:30Z">
        <w:r>
          <w:rPr>
            <w:lang w:val="en-US"/>
          </w:rPr>
          <w:t>,</w:t>
        </w:r>
      </w:ins>
      <w:r>
        <w:rPr>
          <w:lang w:val="en-US"/>
        </w:rPr>
        <w:t xml:space="preserve"> as described in </w:t>
      </w:r>
      <w:del w:id="290" w:author="Editor 2" w:date="2024-11-25T04:51:30Z">
        <w:r>
          <w:rPr>
            <w:lang w:val="en-US"/>
          </w:rPr>
          <w:delText>Bernal-Vasquez</w:delText>
        </w:r>
      </w:del>
      <w:ins w:id="291" w:author="Editor 2" w:date="2024-11-25T04:51:30Z">
        <w:r>
          <w:rPr>
            <w:lang w:val="en-US"/>
          </w:rPr>
          <w:t>Bernal‒Vasquez</w:t>
        </w:r>
      </w:ins>
      <w:r>
        <w:rPr>
          <w:lang w:val="en-US"/>
        </w:rPr>
        <w:t xml:space="preserve"> </w:t>
      </w:r>
      <w:r>
        <w:rPr>
          <w:lang w:val="en-US"/>
        </w:rPr>
        <w:t>et al</w:t>
      </w:r>
      <w:r>
        <w:rPr>
          <w:lang w:val="en-US"/>
        </w:rPr>
        <w:t>. </w:t>
      </w:r>
      <w:hyperlink r:id="rId65">
        <w:r>
          <w:rPr>
            <w:rStyle w:val="Hyperlink"/>
            <w:lang w:val="en-US"/>
          </w:rPr>
          <w:t>(2016)</w:t>
        </w:r>
      </w:hyperlink>
      <w:ins w:id="292" w:author="Editor 2" w:date="2024-11-25T04:51:30Z">
        <w:r>
          <w:rPr>
            <w:rStyle w:val="Hyperlink"/>
            <w:color w:val="000000"/>
            <w:lang w:val="en-US"/>
          </w:rPr>
          <w:t>,</w:t>
        </w:r>
      </w:ins>
      <w:r>
        <w:rPr>
          <w:lang w:val="en-US"/>
        </w:rPr>
        <w:t xml:space="preserve"> and implemented </w:t>
      </w:r>
      <w:del w:id="293" w:author="Editor 2" w:date="2024-11-25T04:51:30Z">
        <w:r>
          <w:rPr>
            <w:lang w:val="en-US"/>
          </w:rPr>
          <w:delText xml:space="preserve">in </w:delText>
        </w:r>
      </w:del>
      <w:r>
        <w:rPr>
          <w:lang w:val="en-US"/>
        </w:rPr>
        <w:t>the same function.</w:t>
      </w:r>
    </w:p>
    <w:p>
      <w:pPr>
        <w:pStyle w:val="BodyText"/>
      </w:pPr>
      <w:r>
        <w:rPr>
          <w:lang w:val="en-US"/>
        </w:rPr>
        <w:t xml:space="preserve">A Pearson correlation plot was used to compare the trait predictions made with Mask R-CNN and ImageJ and was </w:t>
      </w:r>
      <w:del w:id="294" w:author="Editor 2" w:date="2024-11-25T04:51:30Z">
        <w:r>
          <w:rPr>
            <w:lang w:val="en-US"/>
          </w:rPr>
          <w:delText>performed using</w:delText>
        </w:r>
      </w:del>
      <w:ins w:id="295" w:author="Editor 2" w:date="2024-11-25T04:51:30Z">
        <w:r>
          <w:rPr>
            <w:lang w:val="en-US"/>
          </w:rPr>
          <w:t>generated via</w:t>
        </w:r>
      </w:ins>
      <w:r>
        <w:rPr>
          <w:lang w:val="en-US"/>
        </w:rPr>
        <w:t xml:space="preserve"> the </w:t>
      </w:r>
      <w:r>
        <w:rPr>
          <w:i/>
          <w:iCs/>
          <w:lang w:val="en-US"/>
        </w:rPr>
        <w:t>psych</w:t>
      </w:r>
      <w:r>
        <w:rPr>
          <w:lang w:val="en-US"/>
        </w:rPr>
        <w:t xml:space="preserve"> R package </w:t>
      </w:r>
      <w:hyperlink r:id="rId66">
        <w:r>
          <w:rPr>
            <w:rStyle w:val="Hyperlink"/>
            <w:lang w:val="en-US"/>
          </w:rPr>
          <w:t>(Revelle, 2024)</w:t>
        </w:r>
      </w:hyperlink>
      <w:r>
        <w:rPr>
          <w:lang w:val="en-US"/>
        </w:rPr>
        <w:t xml:space="preserve">. The plots were produced with the </w:t>
      </w:r>
      <w:del w:id="296" w:author="Editor 2" w:date="2024-11-25T04:51:30Z">
        <w:r>
          <w:rPr>
            <w:lang w:val="en-US"/>
          </w:rPr>
          <w:delText>package</w:delText>
        </w:r>
      </w:del>
      <w:ins w:id="297" w:author="Editor 2" w:date="2024-11-25T04:51:30Z">
        <w:r>
          <w:rPr>
            <w:lang w:val="en-US"/>
          </w:rPr>
          <w:t>packages</w:t>
        </w:r>
      </w:ins>
      <w:r>
        <w:rPr>
          <w:lang w:val="en-US"/>
        </w:rPr>
        <w:t xml:space="preserve"> </w:t>
      </w:r>
      <w:r>
        <w:rPr>
          <w:i/>
          <w:iCs/>
          <w:lang w:val="en-US"/>
        </w:rPr>
        <w:t>ggplot2</w:t>
      </w:r>
      <w:r>
        <w:rPr>
          <w:lang w:val="en-US"/>
        </w:rPr>
        <w:t xml:space="preserve"> </w:t>
      </w:r>
      <w:hyperlink r:id="rId67">
        <w:r>
          <w:rPr>
            <w:rStyle w:val="Hyperlink"/>
            <w:lang w:val="en-US"/>
          </w:rPr>
          <w:t>(Wickham &amp; RStudio, 2023)</w:t>
        </w:r>
      </w:hyperlink>
      <w:r>
        <w:rPr>
          <w:lang w:val="en-US"/>
        </w:rPr>
        <w:t xml:space="preserve"> and </w:t>
      </w:r>
      <w:r>
        <w:rPr>
          <w:i/>
          <w:iCs/>
          <w:lang w:val="en-US"/>
        </w:rPr>
        <w:t>ggside</w:t>
      </w:r>
      <w:r>
        <w:rPr>
          <w:lang w:val="en-US"/>
        </w:rPr>
        <w:t xml:space="preserve"> </w:t>
      </w:r>
      <w:hyperlink r:id="rId68">
        <w:r>
          <w:rPr>
            <w:rStyle w:val="Hyperlink"/>
            <w:lang w:val="en-US"/>
          </w:rPr>
          <w:t>(Landis, 2024)</w:t>
        </w:r>
      </w:hyperlink>
      <w:r>
        <w:rPr>
          <w:lang w:val="en-US"/>
        </w:rPr>
        <w:t xml:space="preserve">. Code and reproducible data analysis were implemented under Quarto, an open-source scientific and technical publishing system </w:t>
      </w:r>
      <w:hyperlink r:id="rId69">
        <w:r>
          <w:rPr>
            <w:rStyle w:val="Hyperlink"/>
            <w:lang w:val="en-US"/>
          </w:rPr>
          <w:t xml:space="preserve">(Allaire </w:t>
        </w:r>
        <w:r>
          <w:rPr>
            <w:rStyle w:val="Hyperlink"/>
            <w:lang w:val="en-US"/>
          </w:rPr>
          <w:t>et al</w:t>
        </w:r>
        <w:r>
          <w:rPr>
            <w:rStyle w:val="Hyperlink"/>
            <w:lang w:val="en-US"/>
          </w:rPr>
          <w:t>. 2022, Supplementary File 1)</w:t>
        </w:r>
      </w:hyperlink>
      <w:r>
        <w:rPr>
          <w:lang w:val="en-US"/>
        </w:rPr>
        <w:t>.</w:t>
      </w:r>
    </w:p>
    <w:p>
      <w:r>
        <w:rPr>
          <w:lang w:val="en-US"/>
        </w:rPr>
        <w:br w:type="page"/>
      </w:r>
    </w:p>
    <w:bookmarkEnd w:id="264"/>
    <w:bookmarkEnd w:id="111"/>
    <w:bookmarkStart w:id="298" w:name="results"/>
    <w:p>
      <w:pPr>
        <w:pStyle w:val="Heading1"/>
      </w:pPr>
      <w:r>
        <w:rPr>
          <w:lang w:val="en-US"/>
        </w:rPr>
        <w:t>RESULTS</w:t>
      </w:r>
    </w:p>
    <w:bookmarkStart w:id="299" w:name="X4de7475f9a831f7ca28b01a60a23476ff862c5a"/>
    <w:p>
      <w:pPr>
        <w:pStyle w:val="Heading2"/>
      </w:pPr>
      <w:r>
        <w:rPr>
          <w:lang w:val="en-US"/>
        </w:rPr>
        <w:t>Training models for segmentation and classification</w:t>
      </w:r>
    </w:p>
    <w:p>
      <w:pPr>
        <w:pStyle w:val="FirstParagraph"/>
      </w:pPr>
      <w:r>
        <w:rPr>
          <w:lang w:val="en-US"/>
        </w:rPr>
        <w:t xml:space="preserve">To implement a pipeline for quinoa panicle analysis, a comparative analysis of various segmentation and classification models was conducted. The selection of the best segmentation model involved the assessment of 16 Mask R-CNN models, each tested with a combination of parameters, mask resolution, loss weight, and </w:t>
      </w:r>
      <w:ins w:id="300" w:author="Editor 2" w:date="2024-11-25T04:51:30Z">
        <w:r>
          <w:rPr>
            <w:lang w:val="en-US"/>
          </w:rPr>
          <w:t xml:space="preserve">a </w:t>
        </w:r>
      </w:ins>
      <w:r>
        <w:rPr>
          <w:lang w:val="en-US"/>
        </w:rPr>
        <w:t xml:space="preserve">neural network. The accuracy of the segmentation models was evaluated </w:t>
      </w:r>
      <w:del w:id="301" w:author="Editor 2" w:date="2024-11-25T04:51:30Z">
        <w:r>
          <w:rPr>
            <w:lang w:val="en-US"/>
          </w:rPr>
          <w:delText>using</w:delText>
        </w:r>
      </w:del>
      <w:ins w:id="302" w:author="Editor 2" w:date="2024-11-25T04:51:30Z">
        <w:r>
          <w:rPr>
            <w:lang w:val="en-US"/>
          </w:rPr>
          <w:t>via</w:t>
        </w:r>
      </w:ins>
      <w:r>
        <w:rPr>
          <w:lang w:val="en-US"/>
        </w:rPr>
        <w:t xml:space="preserve"> the mean average precision (mAP) metric </w:t>
      </w:r>
      <w:r>
        <w:rPr>
          <w:lang w:val="en-US"/>
        </w:rPr>
        <w:t>(</w:t>
      </w:r>
      <w:hyperlink w:anchor="tbl-id.vur4v4bpxbe8">
        <w:r>
          <w:rPr>
            <w:rStyle w:val="Hyperlink"/>
            <w:lang w:val="en-US"/>
          </w:rPr>
          <w:t>Table 2</w:t>
        </w:r>
      </w:hyperlink>
      <w:r>
        <w:rPr>
          <w:lang w:val="en-US"/>
        </w:rPr>
        <w:t xml:space="preserve">). The selection of the best classification model </w:t>
      </w:r>
      <w:del w:id="303" w:author="Editor 2" w:date="2024-11-25T04:51:30Z">
        <w:r>
          <w:rPr>
            <w:lang w:val="en-US"/>
          </w:rPr>
          <w:delText>entailed the</w:delText>
        </w:r>
      </w:del>
      <w:ins w:id="304" w:author="Editor 2" w:date="2024-11-25T04:51:30Z">
        <w:r>
          <w:rPr>
            <w:lang w:val="en-US"/>
          </w:rPr>
          <w:t>involved a</w:t>
        </w:r>
      </w:ins>
      <w:r>
        <w:rPr>
          <w:lang w:val="en-US"/>
        </w:rPr>
        <w:t xml:space="preserve"> comparison of 12 classification models that were developed through different combinations of neural network architectures, dense layers, and activation functions. The accuracy of the classification models was assessed </w:t>
      </w:r>
      <w:del w:id="305" w:author="Editor 2" w:date="2024-11-25T04:51:30Z">
        <w:r>
          <w:rPr>
            <w:lang w:val="en-US"/>
          </w:rPr>
          <w:delText xml:space="preserve">based </w:delText>
        </w:r>
      </w:del>
      <w:r>
        <w:rPr>
          <w:lang w:val="en-US"/>
        </w:rPr>
        <w:t xml:space="preserve">on the </w:t>
      </w:r>
      <w:ins w:id="306" w:author="Editor 2" w:date="2024-11-25T04:51:30Z">
        <w:r>
          <w:rPr>
            <w:lang w:val="en-US"/>
          </w:rPr>
          <w:t xml:space="preserve">basis of the </w:t>
        </w:r>
      </w:ins>
      <w:r>
        <w:rPr>
          <w:lang w:val="en-US"/>
        </w:rPr>
        <w:t>predictive performance for two classes (</w:t>
      </w:r>
      <w:r>
        <w:rPr>
          <w:lang w:val="en-US"/>
        </w:rPr>
        <w:t>i.e.</w:t>
      </w:r>
      <w:ins w:id="307" w:author="Editor 2" w:date="2024-11-25T04:51:30Z">
        <w:r>
          <w:rPr>
            <w:lang w:val="en-US"/>
          </w:rPr>
          <w:t>,</w:t>
        </w:r>
      </w:ins>
      <w:r>
        <w:rPr>
          <w:lang w:val="en-US"/>
        </w:rPr>
        <w:t xml:space="preserve"> amarantiform and glomerulate, </w:t>
      </w:r>
      <w:hyperlink w:anchor="tbl-id.ddv8lvk6bvgs">
        <w:r>
          <w:rPr>
            <w:rStyle w:val="Hyperlink"/>
            <w:lang w:val="en-US"/>
          </w:rPr>
          <w:t>Table 3</w:t>
        </w:r>
      </w:hyperlink>
      <w:r>
        <w:rPr>
          <w:lang w:val="en-US"/>
        </w:rPr>
        <w:t>).</w:t>
      </w:r>
    </w:p>
    <w:p>
      <w:pPr>
        <w:pStyle w:val="BodyText"/>
      </w:pPr>
      <w:r>
        <w:rPr>
          <w:lang w:val="en-US"/>
        </w:rPr>
        <w:t xml:space="preserve">The segmentation models showed statistical significance in the interaction of the loss weight, mask resolution, and neural network (p = 0.01, </w:t>
      </w:r>
      <w:hyperlink w:anchor="tbl-id.vur4v4bpxbe8">
        <w:r>
          <w:rPr>
            <w:rStyle w:val="Hyperlink"/>
            <w:lang w:val="en-US"/>
          </w:rPr>
          <w:t>Table 2</w:t>
        </w:r>
      </w:hyperlink>
      <w:r>
        <w:rPr>
          <w:lang w:val="en-US"/>
        </w:rPr>
        <w:t>, Supplementary Table 1). The mAP scores ranged from 0.68 to 0.8, with a coefficient of variation of 3.6</w:t>
      </w:r>
      <w:r>
        <w:rPr>
          <w:lang w:val="en-US"/>
        </w:rPr>
        <w:t>5%</w:t>
      </w:r>
      <w:r>
        <w:rPr>
          <w:lang w:val="en-US"/>
        </w:rPr>
        <w:t xml:space="preserve">. </w:t>
      </w:r>
      <w:del w:id="308" w:author="Editor 2" w:date="2024-11-25T04:51:30Z">
        <w:r>
          <w:rPr>
            <w:lang w:val="en-US"/>
          </w:rPr>
          <w:delText>The model</w:delText>
        </w:r>
      </w:del>
      <w:ins w:id="309" w:author="Editor 2" w:date="2024-11-25T04:51:30Z">
        <w:r>
          <w:rPr>
            <w:lang w:val="en-US"/>
          </w:rPr>
          <w:t>Model</w:t>
        </w:r>
      </w:ins>
      <w:r>
        <w:rPr>
          <w:lang w:val="en-US"/>
        </w:rPr>
        <w:t xml:space="preserve"> segmentation-09 achieved the highest mAP score of 0.8, </w:t>
      </w:r>
      <w:del w:id="310" w:author="Editor 2" w:date="2024-11-25T04:51:30Z">
        <w:r>
          <w:rPr>
            <w:lang w:val="en-US"/>
          </w:rPr>
          <w:delText>while the</w:delText>
        </w:r>
      </w:del>
      <w:ins w:id="311" w:author="Editor 2" w:date="2024-11-25T04:51:30Z">
        <w:r>
          <w:rPr>
            <w:lang w:val="en-US"/>
          </w:rPr>
          <w:t>whereas</w:t>
        </w:r>
      </w:ins>
      <w:r>
        <w:rPr>
          <w:lang w:val="en-US"/>
        </w:rPr>
        <w:t xml:space="preserve"> model segmentation-08 obtained the lowest score </w:t>
      </w:r>
      <w:del w:id="312" w:author="Editor 2" w:date="2024-11-25T04:51:30Z">
        <w:r>
          <w:rPr>
            <w:lang w:val="en-US"/>
          </w:rPr>
          <w:delText>at</w:delText>
        </w:r>
      </w:del>
      <w:ins w:id="313" w:author="Editor 2" w:date="2024-11-25T04:51:30Z">
        <w:r>
          <w:rPr>
            <w:lang w:val="en-US"/>
          </w:rPr>
          <w:t>of</w:t>
        </w:r>
      </w:ins>
      <w:r>
        <w:rPr>
          <w:lang w:val="en-US"/>
        </w:rPr>
        <w:t xml:space="preserve"> 0.69 </w:t>
      </w:r>
      <w:r>
        <w:rPr>
          <w:lang w:val="en-US"/>
        </w:rPr>
        <w:t>(</w:t>
      </w:r>
      <w:hyperlink w:anchor="tbl-id.vur4v4bpxbe8">
        <w:r>
          <w:rPr>
            <w:rStyle w:val="Hyperlink"/>
            <w:lang w:val="en-US"/>
          </w:rPr>
          <w:t>Table 2</w:t>
        </w:r>
      </w:hyperlink>
      <w:r>
        <w:rPr>
          <w:lang w:val="en-US"/>
        </w:rPr>
        <w:t xml:space="preserve">). The segmentation model selected for implementation in the pipeline was chosen </w:t>
      </w:r>
      <w:del w:id="314" w:author="Editor 2" w:date="2024-11-25T04:51:30Z">
        <w:r>
          <w:rPr>
            <w:lang w:val="en-US"/>
          </w:rPr>
          <w:delText xml:space="preserve">based </w:delText>
        </w:r>
      </w:del>
      <w:r>
        <w:rPr>
          <w:lang w:val="en-US"/>
        </w:rPr>
        <w:t xml:space="preserve">on the </w:t>
      </w:r>
      <w:ins w:id="315" w:author="Editor 2" w:date="2024-11-25T04:51:30Z">
        <w:r>
          <w:rPr>
            <w:lang w:val="en-US"/>
          </w:rPr>
          <w:t xml:space="preserve">basis of the </w:t>
        </w:r>
      </w:ins>
      <w:r>
        <w:rPr>
          <w:lang w:val="en-US"/>
        </w:rPr>
        <w:t xml:space="preserve">replica that achieved the highest mAP </w:t>
      </w:r>
      <w:del w:id="316" w:author="Editor 2" w:date="2024-11-25T04:51:30Z">
        <w:r>
          <w:rPr>
            <w:lang w:val="en-US"/>
          </w:rPr>
          <w:delText>with</w:delText>
        </w:r>
      </w:del>
      <w:ins w:id="317" w:author="Editor 2" w:date="2024-11-25T04:51:30Z">
        <w:r>
          <w:rPr>
            <w:lang w:val="en-US"/>
          </w:rPr>
          <w:t>of</w:t>
        </w:r>
      </w:ins>
      <w:r>
        <w:rPr>
          <w:lang w:val="en-US"/>
        </w:rPr>
        <w:t xml:space="preserve"> 0.83 (Supplementary Table 2).</w:t>
      </w:r>
    </w:p>
    <w:p>
      <w:pPr>
        <w:pStyle w:val="BodyText"/>
      </w:pPr>
      <w:r>
        <w:rPr>
          <w:lang w:val="en-US"/>
        </w:rPr>
        <w:t>For classification, the prediction accuracy results for the glomerulate and amarantiform classes ranged from 0.85</w:t>
      </w:r>
      <w:del w:id="318" w:author="Editor 2" w:date="2024-11-25T04:51:30Z">
        <w:r>
          <w:rPr>
            <w:lang w:val="en-US"/>
          </w:rPr>
          <w:delText xml:space="preserve"> to </w:delText>
        </w:r>
      </w:del>
      <w:ins w:id="319" w:author="Editor 2" w:date="2024-11-25T04:51:30Z">
        <w:r>
          <w:rPr>
            <w:lang w:val="en-US"/>
          </w:rPr>
          <w:t>--</w:t>
        </w:r>
      </w:ins>
      <w:r>
        <w:rPr>
          <w:lang w:val="en-US"/>
        </w:rPr>
        <w:t xml:space="preserve">0.92. No significant differences were observed among the factors studied in the classification models </w:t>
      </w:r>
      <w:r>
        <w:rPr>
          <w:lang w:val="en-US"/>
        </w:rPr>
        <w:t>(</w:t>
      </w:r>
      <w:hyperlink w:anchor="tbl-id.ddv8lvk6bvgs">
        <w:r>
          <w:rPr>
            <w:rStyle w:val="Hyperlink"/>
            <w:lang w:val="en-US"/>
          </w:rPr>
          <w:t>Table 3</w:t>
        </w:r>
      </w:hyperlink>
      <w:r>
        <w:rPr>
          <w:lang w:val="en-US"/>
        </w:rPr>
        <w:t>, Supplementary Table 3). Therefore, we selected model classification-08</w:t>
      </w:r>
      <w:ins w:id="320" w:author="Editor 2" w:date="2024-11-25T04:51:30Z">
        <w:r>
          <w:rPr>
            <w:lang w:val="en-US"/>
          </w:rPr>
          <w:t>,</w:t>
        </w:r>
      </w:ins>
      <w:r>
        <w:rPr>
          <w:lang w:val="en-US"/>
        </w:rPr>
        <w:t xml:space="preserve"> with the highest accuracy of 0.95 in the repeated model evaluations</w:t>
      </w:r>
      <w:ins w:id="321" w:author="Editor 2" w:date="2024-11-25T04:51:30Z">
        <w:r>
          <w:rPr>
            <w:lang w:val="en-US"/>
          </w:rPr>
          <w:t>,</w:t>
        </w:r>
      </w:ins>
      <w:r>
        <w:rPr>
          <w:lang w:val="en-US"/>
        </w:rPr>
        <w:t xml:space="preserve"> for further analyses (Supplementary Table 4).</w:t>
      </w:r>
    </w:p>
    <w:bookmarkEnd w:id="299"/>
    <w:bookmarkStart w:id="322" w:name="pipeline-for-quinoa-panicle-phenotyping"/>
    <w:p>
      <w:pPr>
        <w:pStyle w:val="Heading2"/>
      </w:pPr>
      <w:r>
        <w:rPr>
          <w:lang w:val="en-US"/>
        </w:rPr>
        <w:t>Pipeline for quinoa panicle phenotyping</w:t>
      </w:r>
    </w:p>
    <w:p>
      <w:pPr>
        <w:pStyle w:val="FirstParagraph"/>
      </w:pPr>
      <w:r>
        <w:rPr>
          <w:lang w:val="en-US"/>
        </w:rPr>
        <w:t xml:space="preserve">We implemented a Python pipeline to extract phenotypic traits from quinoa panicles, leveraging the best model for segmentation and classification analysis </w:t>
      </w:r>
      <w:r>
        <w:rPr>
          <w:lang w:val="en-US"/>
        </w:rPr>
        <w:t>(</w:t>
      </w:r>
      <w:hyperlink w:anchor="fig-id.n3ualh2wrwq">
        <w:r>
          <w:rPr>
            <w:rStyle w:val="Hyperlink"/>
            <w:lang w:val="en-US"/>
          </w:rPr>
          <w:t>Fig. 2</w:t>
        </w:r>
      </w:hyperlink>
      <w:r>
        <w:rPr>
          <w:lang w:val="en-US"/>
        </w:rPr>
        <w:t xml:space="preserve">). To segment </w:t>
      </w:r>
      <w:ins w:id="323" w:author="Editor 2" w:date="2024-11-25T04:51:30Z">
        <w:r>
          <w:rPr>
            <w:lang w:val="en-US"/>
          </w:rPr>
          <w:t xml:space="preserve">the </w:t>
        </w:r>
      </w:ins>
      <w:r>
        <w:rPr>
          <w:lang w:val="en-US"/>
        </w:rPr>
        <w:t>panicle images</w:t>
      </w:r>
      <w:ins w:id="324" w:author="Editor 2" w:date="2024-11-25T04:51:30Z">
        <w:r>
          <w:rPr>
            <w:lang w:val="en-US"/>
          </w:rPr>
          <w:t>,</w:t>
        </w:r>
      </w:ins>
      <w:r>
        <w:rPr>
          <w:lang w:val="en-US"/>
        </w:rPr>
        <w:t xml:space="preserve"> we used </w:t>
      </w:r>
      <w:del w:id="325" w:author="Editor 2" w:date="2024-11-25T04:51:30Z">
        <w:r>
          <w:rPr>
            <w:lang w:val="en-US"/>
          </w:rPr>
          <w:delText xml:space="preserve">the </w:delText>
        </w:r>
      </w:del>
      <w:r>
        <w:rPr>
          <w:lang w:val="en-US"/>
        </w:rPr>
        <w:t xml:space="preserve">model segmentation-09 </w:t>
      </w:r>
      <w:r>
        <w:rPr>
          <w:lang w:val="en-US"/>
        </w:rPr>
        <w:t>(</w:t>
      </w:r>
      <w:hyperlink w:anchor="fig-id.n3ualh2wrwq">
        <w:r>
          <w:rPr>
            <w:rStyle w:val="Hyperlink"/>
            <w:lang w:val="en-US"/>
          </w:rPr>
          <w:t>Fig. 2</w:t>
        </w:r>
      </w:hyperlink>
      <w:r>
        <w:rPr>
          <w:lang w:val="en-US"/>
        </w:rPr>
        <w:t xml:space="preserve">a-d). As certain images </w:t>
      </w:r>
      <w:del w:id="326" w:author="Editor 2" w:date="2024-11-25T04:51:30Z">
        <w:r>
          <w:rPr>
            <w:lang w:val="en-US"/>
          </w:rPr>
          <w:delText>featured</w:delText>
        </w:r>
      </w:del>
      <w:ins w:id="327" w:author="Editor 2" w:date="2024-11-25T04:51:30Z">
        <w:r>
          <w:rPr>
            <w:lang w:val="en-US"/>
          </w:rPr>
          <w:t>feature</w:t>
        </w:r>
      </w:ins>
      <w:r>
        <w:rPr>
          <w:lang w:val="en-US"/>
        </w:rPr>
        <w:t xml:space="preserve"> multiple panicles, we </w:t>
      </w:r>
      <w:del w:id="328" w:author="Editor 2" w:date="2024-11-25T04:51:30Z">
        <w:r>
          <w:rPr>
            <w:lang w:val="en-US"/>
          </w:rPr>
          <w:delText>generated</w:delText>
        </w:r>
      </w:del>
      <w:ins w:id="329" w:author="Editor 2" w:date="2024-11-25T04:51:30Z">
        <w:r>
          <w:rPr>
            <w:lang w:val="en-US"/>
          </w:rPr>
          <w:t>generate</w:t>
        </w:r>
      </w:ins>
      <w:r>
        <w:rPr>
          <w:lang w:val="en-US"/>
        </w:rPr>
        <w:t xml:space="preserve"> individual masks for each panicle. </w:t>
      </w:r>
      <w:del w:id="330" w:author="Editor 2" w:date="2024-11-25T04:51:30Z">
        <w:r>
          <w:rPr>
            <w:lang w:val="en-US"/>
          </w:rPr>
          <w:delText>Subsequently, these</w:delText>
        </w:r>
      </w:del>
      <w:ins w:id="331" w:author="Editor 2" w:date="2024-11-25T04:51:30Z">
        <w:r>
          <w:rPr>
            <w:lang w:val="en-US"/>
          </w:rPr>
          <w:t>These</w:t>
        </w:r>
      </w:ins>
      <w:r>
        <w:rPr>
          <w:lang w:val="en-US"/>
        </w:rPr>
        <w:t xml:space="preserve"> masks were </w:t>
      </w:r>
      <w:ins w:id="332" w:author="Editor 2" w:date="2024-11-25T04:51:30Z">
        <w:r>
          <w:rPr>
            <w:lang w:val="en-US"/>
          </w:rPr>
          <w:t xml:space="preserve">subsequently </w:t>
        </w:r>
      </w:ins>
      <w:r>
        <w:rPr>
          <w:lang w:val="en-US"/>
        </w:rPr>
        <w:t xml:space="preserve">employed in the classification process. The segmentation model’s </w:t>
      </w:r>
      <w:del w:id="333" w:author="Editor 2" w:date="2024-11-25T04:51:30Z">
        <w:r>
          <w:rPr>
            <w:lang w:val="en-US"/>
          </w:rPr>
          <w:delText>pixel-wise</w:delText>
        </w:r>
      </w:del>
      <w:ins w:id="334" w:author="Editor 2" w:date="2024-11-25T04:51:30Z">
        <w:r>
          <w:rPr>
            <w:lang w:val="en-US"/>
          </w:rPr>
          <w:t>pixelwise</w:t>
        </w:r>
      </w:ins>
      <w:r>
        <w:rPr>
          <w:lang w:val="en-US"/>
        </w:rPr>
        <w:t xml:space="preserve"> masking of each panicle allowed us to extract </w:t>
      </w:r>
      <w:ins w:id="335" w:author="Editor 2" w:date="2024-11-25T04:51:30Z">
        <w:r>
          <w:rPr>
            <w:lang w:val="en-US"/>
          </w:rPr>
          <w:t xml:space="preserve">the </w:t>
        </w:r>
      </w:ins>
      <w:r>
        <w:rPr>
          <w:lang w:val="en-US"/>
        </w:rPr>
        <w:t xml:space="preserve">panicle length, width, area, and mean RGB color values for each channel. The segmentation of panicles was followed by the input of these segmented structures into the classification model. </w:t>
      </w:r>
      <w:del w:id="336" w:author="Editor 2" w:date="2024-11-25T04:51:30Z">
        <w:r>
          <w:rPr>
            <w:lang w:val="en-US"/>
          </w:rPr>
          <w:delText>Subsequently, the</w:delText>
        </w:r>
      </w:del>
      <w:ins w:id="337" w:author="Editor 2" w:date="2024-11-25T04:51:30Z">
        <w:r>
          <w:rPr>
            <w:lang w:val="en-US"/>
          </w:rPr>
          <w:t>The</w:t>
        </w:r>
      </w:ins>
      <w:r>
        <w:rPr>
          <w:lang w:val="en-US"/>
        </w:rPr>
        <w:t xml:space="preserve"> model </w:t>
      </w:r>
      <w:ins w:id="338" w:author="Editor 2" w:date="2024-11-25T04:51:30Z">
        <w:r>
          <w:rPr>
            <w:lang w:val="en-US"/>
          </w:rPr>
          <w:t xml:space="preserve">subsequently </w:t>
        </w:r>
      </w:ins>
      <w:r>
        <w:rPr>
          <w:lang w:val="en-US"/>
        </w:rPr>
        <w:t xml:space="preserve">categorized the images </w:t>
      </w:r>
      <w:del w:id="339" w:author="Editor 2" w:date="2024-11-25T04:51:30Z">
        <w:r>
          <w:rPr>
            <w:lang w:val="en-US"/>
          </w:rPr>
          <w:delText xml:space="preserve">based </w:delText>
        </w:r>
      </w:del>
      <w:r>
        <w:rPr>
          <w:lang w:val="en-US"/>
        </w:rPr>
        <w:t xml:space="preserve">on </w:t>
      </w:r>
      <w:ins w:id="340" w:author="Editor 2" w:date="2024-11-25T04:51:30Z">
        <w:r>
          <w:rPr>
            <w:lang w:val="en-US"/>
          </w:rPr>
          <w:t xml:space="preserve">the basis of </w:t>
        </w:r>
      </w:ins>
      <w:r>
        <w:rPr>
          <w:lang w:val="en-US"/>
        </w:rPr>
        <w:t xml:space="preserve">one of two panicle shapes: glomerulate or amarantiform </w:t>
      </w:r>
      <w:r>
        <w:rPr>
          <w:lang w:val="en-US"/>
        </w:rPr>
        <w:t>(</w:t>
      </w:r>
      <w:hyperlink w:anchor="fig-id.n3ualh2wrwq">
        <w:r>
          <w:rPr>
            <w:rStyle w:val="Hyperlink"/>
            <w:lang w:val="en-US"/>
          </w:rPr>
          <w:t>Fig. 2</w:t>
        </w:r>
      </w:hyperlink>
      <w:r>
        <w:rPr>
          <w:lang w:val="en-US"/>
        </w:rPr>
        <w:t xml:space="preserve">e-f). We combined the results from the segmentation and classification pipeline </w:t>
      </w:r>
      <w:r>
        <w:rPr>
          <w:lang w:val="en-US"/>
        </w:rPr>
        <w:t>(</w:t>
      </w:r>
      <w:hyperlink w:anchor="fig-id.n3ualh2wrwq">
        <w:r>
          <w:rPr>
            <w:rStyle w:val="Hyperlink"/>
            <w:lang w:val="en-US"/>
          </w:rPr>
          <w:t>Fig. </w:t>
        </w:r>
        <w:r>
          <w:rPr>
            <w:rStyle w:val="Hyperlink"/>
            <w:lang w:val="en-US"/>
          </w:rPr>
          <w:t>2</w:t>
        </w:r>
      </w:hyperlink>
      <w:r>
        <w:rPr>
          <w:lang w:val="en-US"/>
        </w:rPr>
        <w:t>g</w:t>
      </w:r>
      <w:r>
        <w:rPr>
          <w:lang w:val="en-US"/>
        </w:rPr>
        <w:t>) and used them to calculate quantitative</w:t>
      </w:r>
      <w:del w:id="341" w:author="Editor 2" w:date="2024-11-25T04:51:30Z">
        <w:r>
          <w:rPr>
            <w:lang w:val="en-US"/>
          </w:rPr>
          <w:delText>-</w:delText>
        </w:r>
      </w:del>
      <w:ins w:id="342" w:author="Editor 2" w:date="2024-11-25T04:51:30Z">
        <w:r>
          <w:rPr>
            <w:lang w:val="en-US"/>
          </w:rPr>
          <w:t xml:space="preserve"> </w:t>
        </w:r>
      </w:ins>
      <w:r>
        <w:rPr>
          <w:lang w:val="en-US"/>
        </w:rPr>
        <w:t xml:space="preserve">genetic parameters such as variance components, BLUEs, BLUPs, and heritability. The results generated by this pipeline can be utilized to carry </w:t>
      </w:r>
      <w:del w:id="343" w:author="Editor 2" w:date="2024-11-25T04:51:30Z">
        <w:r>
          <w:rPr>
            <w:lang w:val="en-US"/>
          </w:rPr>
          <w:delText>on</w:delText>
        </w:r>
      </w:del>
      <w:ins w:id="344" w:author="Editor 2" w:date="2024-11-25T04:51:30Z">
        <w:r>
          <w:rPr>
            <w:lang w:val="en-US"/>
          </w:rPr>
          <w:t>out</w:t>
        </w:r>
      </w:ins>
      <w:r>
        <w:rPr>
          <w:lang w:val="en-US"/>
        </w:rPr>
        <w:t xml:space="preserve"> association studies, such as </w:t>
      </w:r>
      <w:del w:id="345" w:author="Editor 2" w:date="2024-11-25T04:51:30Z">
        <w:r>
          <w:rPr>
            <w:lang w:val="en-US"/>
          </w:rPr>
          <w:delText>Genome-Wide Association Studies (GWAS), or Quantitative Trait Locus</w:delText>
        </w:r>
      </w:del>
      <w:ins w:id="346" w:author="Editor 2" w:date="2024-11-25T04:51:30Z">
        <w:r>
          <w:rPr>
            <w:lang w:val="en-US"/>
          </w:rPr>
          <w:t>genome-wide association studies (GWASs) or quantitative trait locus</w:t>
        </w:r>
      </w:ins>
      <w:r>
        <w:rPr>
          <w:lang w:val="en-US"/>
        </w:rPr>
        <w:t xml:space="preserve"> (QTL) mapping </w:t>
      </w:r>
      <w:r>
        <w:rPr>
          <w:lang w:val="en-US"/>
        </w:rPr>
        <w:t>(</w:t>
      </w:r>
      <w:hyperlink w:anchor="fig-id.n3ualh2wrwq">
        <w:r>
          <w:rPr>
            <w:rStyle w:val="Hyperlink"/>
            <w:lang w:val="en-US"/>
          </w:rPr>
          <w:t>Fig. </w:t>
        </w:r>
        <w:r>
          <w:rPr>
            <w:rStyle w:val="Hyperlink"/>
            <w:lang w:val="en-US"/>
          </w:rPr>
          <w:t>2</w:t>
        </w:r>
      </w:hyperlink>
      <w:r>
        <w:rPr>
          <w:lang w:val="en-US"/>
        </w:rPr>
        <w:t>h</w:t>
      </w:r>
      <w:r>
        <w:rPr>
          <w:lang w:val="en-US"/>
        </w:rPr>
        <w:t>).</w:t>
      </w:r>
    </w:p>
    <w:bookmarkEnd w:id="322"/>
    <w:bookmarkStart w:id="347" w:name="imagej-versus-deep-learning-pipeline"/>
    <w:p>
      <w:pPr>
        <w:pStyle w:val="Heading2"/>
      </w:pPr>
      <w:r>
        <w:rPr>
          <w:lang w:val="en-US"/>
        </w:rPr>
        <w:t xml:space="preserve">ImageJ </w:t>
      </w:r>
      <w:r>
        <w:rPr>
          <w:lang w:val="en-US"/>
        </w:rPr>
        <w:t>versus</w:t>
      </w:r>
      <w:r>
        <w:rPr>
          <w:lang w:val="en-US"/>
        </w:rPr>
        <w:t xml:space="preserve"> deep learning pipeline</w:t>
      </w:r>
    </w:p>
    <w:p>
      <w:pPr>
        <w:pStyle w:val="FirstParagraph"/>
      </w:pPr>
      <w:r>
        <w:rPr>
          <w:lang w:val="en-US"/>
        </w:rPr>
        <w:t xml:space="preserve">To assess the performance of the deep learning pipeline, we conducted a regression analysis comparing manual trait extraction </w:t>
      </w:r>
      <w:del w:id="348" w:author="Editor 2" w:date="2024-11-25T04:51:30Z">
        <w:r>
          <w:rPr>
            <w:lang w:val="en-US"/>
          </w:rPr>
          <w:delText>using</w:delText>
        </w:r>
      </w:del>
      <w:ins w:id="349" w:author="Editor 2" w:date="2024-11-25T04:51:30Z">
        <w:r>
          <w:rPr>
            <w:lang w:val="en-US"/>
          </w:rPr>
          <w:t>via</w:t>
        </w:r>
      </w:ins>
      <w:r>
        <w:rPr>
          <w:lang w:val="en-US"/>
        </w:rPr>
        <w:t xml:space="preserve"> ImageJ software with the results obtained from our model pipeline </w:t>
      </w:r>
      <w:r>
        <w:rPr>
          <w:lang w:val="en-US"/>
        </w:rPr>
        <w:t>(</w:t>
      </w:r>
      <w:hyperlink w:anchor="fig-id.s67t3260nbfo">
        <w:r>
          <w:rPr>
            <w:rStyle w:val="Hyperlink"/>
            <w:lang w:val="en-US"/>
          </w:rPr>
          <w:t>Fig. 3</w:t>
        </w:r>
      </w:hyperlink>
      <w:r>
        <w:rPr>
          <w:lang w:val="en-US"/>
        </w:rPr>
        <w:t>).</w:t>
      </w:r>
    </w:p>
    <w:p>
      <w:pPr>
        <w:pStyle w:val="BodyText"/>
      </w:pPr>
      <w:r>
        <w:rPr>
          <w:lang w:val="en-US"/>
        </w:rPr>
        <w:t xml:space="preserve">We selected a total of 60 images, with fifteen images from each experiment </w:t>
      </w:r>
      <w:r>
        <w:rPr>
          <w:lang w:val="en-US"/>
        </w:rPr>
        <w:t>(</w:t>
      </w:r>
      <w:hyperlink w:anchor="tbl-id.r5y16fnovap5">
        <w:r>
          <w:rPr>
            <w:rStyle w:val="Hyperlink"/>
            <w:lang w:val="en-US"/>
          </w:rPr>
          <w:t>Table 1</w:t>
        </w:r>
      </w:hyperlink>
      <w:r>
        <w:rPr>
          <w:lang w:val="en-US"/>
        </w:rPr>
        <w:t>), and manually annotated them with ImageJ (Figure</w:t>
      </w:r>
      <w:r>
        <w:rPr>
          <w:lang w:val="en-US"/>
        </w:rPr>
        <w:t xml:space="preserve"> S1</w:t>
      </w:r>
      <w:r>
        <w:rPr>
          <w:lang w:val="en-US"/>
        </w:rPr>
        <w:t>) for panicle length, width, and area. The regression (R</w:t>
      </w:r>
      <w:r>
        <w:rPr>
          <w:vertAlign w:val="superscript"/>
          <w:lang w:val="en-US"/>
        </w:rPr>
        <w:t>2</w:t>
      </w:r>
      <w:r>
        <w:rPr>
          <w:lang w:val="en-US"/>
        </w:rPr>
        <w:t xml:space="preserve">) for panicle length was 0.93 (r = 0.96), </w:t>
      </w:r>
      <w:ins w:id="350" w:author="Editor 2" w:date="2024-11-25T04:51:30Z">
        <w:r>
          <w:rPr>
            <w:lang w:val="en-US"/>
          </w:rPr>
          <w:t xml:space="preserve">that </w:t>
        </w:r>
      </w:ins>
      <w:r>
        <w:rPr>
          <w:lang w:val="en-US"/>
        </w:rPr>
        <w:t xml:space="preserve">for width </w:t>
      </w:r>
      <w:ins w:id="351" w:author="Editor 2" w:date="2024-11-25T04:51:30Z">
        <w:r>
          <w:rPr>
            <w:lang w:val="en-US"/>
          </w:rPr>
          <w:t xml:space="preserve">was </w:t>
        </w:r>
      </w:ins>
      <w:r>
        <w:rPr>
          <w:lang w:val="en-US"/>
        </w:rPr>
        <w:t xml:space="preserve">0.92 (r = 0.96), and </w:t>
      </w:r>
      <w:ins w:id="352" w:author="Editor 2" w:date="2024-11-25T04:51:30Z">
        <w:r>
          <w:rPr>
            <w:lang w:val="en-US"/>
          </w:rPr>
          <w:t xml:space="preserve">that for </w:t>
        </w:r>
      </w:ins>
      <w:r>
        <w:rPr>
          <w:lang w:val="en-US"/>
        </w:rPr>
        <w:t xml:space="preserve">area </w:t>
      </w:r>
      <w:ins w:id="353" w:author="Editor 2" w:date="2024-11-25T04:51:30Z">
        <w:r>
          <w:rPr>
            <w:lang w:val="en-US"/>
          </w:rPr>
          <w:t xml:space="preserve">was </w:t>
        </w:r>
      </w:ins>
      <w:r>
        <w:rPr>
          <w:lang w:val="en-US"/>
        </w:rPr>
        <w:t>0.99 (r = 0.99)</w:t>
      </w:r>
      <w:del w:id="354" w:author="Editor 2" w:date="2024-11-25T04:51:30Z">
        <w:r>
          <w:rPr>
            <w:lang w:val="en-US"/>
          </w:rPr>
          <w:delText xml:space="preserve"> showing</w:delText>
        </w:r>
      </w:del>
      <w:ins w:id="355" w:author="Editor 2" w:date="2024-11-25T04:51:30Z">
        <w:r>
          <w:rPr>
            <w:lang w:val="en-US"/>
          </w:rPr>
          <w:t>, indicating</w:t>
        </w:r>
      </w:ins>
      <w:r>
        <w:rPr>
          <w:lang w:val="en-US"/>
        </w:rPr>
        <w:t xml:space="preserve"> a high correlation </w:t>
      </w:r>
      <w:r>
        <w:rPr>
          <w:lang w:val="en-US"/>
        </w:rPr>
        <w:t>(</w:t>
      </w:r>
      <w:hyperlink w:anchor="fig-id.s67t3260nbfo">
        <w:r>
          <w:rPr>
            <w:rStyle w:val="Hyperlink"/>
            <w:lang w:val="en-US"/>
          </w:rPr>
          <w:t>Fig. 3</w:t>
        </w:r>
      </w:hyperlink>
      <w:r>
        <w:rPr>
          <w:lang w:val="en-US"/>
        </w:rPr>
        <w:t xml:space="preserve">a-c). </w:t>
      </w:r>
      <w:del w:id="356" w:author="Editor 2" w:date="2024-11-25T04:51:30Z">
        <w:r>
          <w:rPr>
            <w:lang w:val="en-US"/>
          </w:rPr>
          <w:delText>Panicle distribution</w:delText>
        </w:r>
      </w:del>
      <w:ins w:id="357" w:author="Editor 2" w:date="2024-11-25T04:51:30Z">
        <w:r>
          <w:rPr>
            <w:lang w:val="en-US"/>
          </w:rPr>
          <w:t>The panicle distributions</w:t>
        </w:r>
      </w:ins>
      <w:r>
        <w:rPr>
          <w:lang w:val="en-US"/>
        </w:rPr>
        <w:t xml:space="preserve"> for width and area </w:t>
      </w:r>
      <w:del w:id="358" w:author="Editor 2" w:date="2024-11-25T04:51:30Z">
        <w:r>
          <w:rPr>
            <w:lang w:val="en-US"/>
          </w:rPr>
          <w:delText>shows</w:delText>
        </w:r>
      </w:del>
      <w:ins w:id="359" w:author="Editor 2" w:date="2024-11-25T04:51:30Z">
        <w:r>
          <w:rPr>
            <w:lang w:val="en-US"/>
          </w:rPr>
          <w:t>are</w:t>
        </w:r>
      </w:ins>
      <w:r>
        <w:rPr>
          <w:lang w:val="en-US"/>
        </w:rPr>
        <w:t xml:space="preserve"> similar </w:t>
      </w:r>
      <w:del w:id="360" w:author="Editor 2" w:date="2024-11-25T04:51:30Z">
        <w:r>
          <w:rPr>
            <w:lang w:val="en-US"/>
          </w:rPr>
          <w:delText xml:space="preserve">distributions </w:delText>
        </w:r>
      </w:del>
      <w:r>
        <w:rPr>
          <w:lang w:val="en-US"/>
        </w:rPr>
        <w:t xml:space="preserve">between </w:t>
      </w:r>
      <w:ins w:id="361" w:author="Editor 2" w:date="2024-11-25T04:51:30Z">
        <w:r>
          <w:rPr>
            <w:lang w:val="en-US"/>
          </w:rPr>
          <w:t xml:space="preserve">the </w:t>
        </w:r>
      </w:ins>
      <w:r>
        <w:rPr>
          <w:lang w:val="en-US"/>
        </w:rPr>
        <w:t xml:space="preserve">manual annotation and model </w:t>
      </w:r>
      <w:del w:id="362" w:author="Editor 2" w:date="2024-11-25T04:51:30Z">
        <w:r>
          <w:rPr>
            <w:lang w:val="en-US"/>
          </w:rPr>
          <w:delText>pipeline</w:delText>
        </w:r>
      </w:del>
      <w:ins w:id="363" w:author="Editor 2" w:date="2024-11-25T04:51:30Z">
        <w:r>
          <w:rPr>
            <w:lang w:val="en-US"/>
          </w:rPr>
          <w:t>pipelines</w:t>
        </w:r>
      </w:ins>
      <w:r>
        <w:rPr>
          <w:lang w:val="en-US"/>
        </w:rPr>
        <w:t>.</w:t>
      </w:r>
    </w:p>
    <w:p>
      <w:pPr>
        <w:pStyle w:val="BodyText"/>
      </w:pPr>
      <w:r>
        <w:rPr>
          <w:lang w:val="en-US"/>
        </w:rPr>
        <w:t>The classification model achieved an accuracy of 97.</w:t>
      </w:r>
      <w:r>
        <w:rPr>
          <w:lang w:val="en-US"/>
        </w:rPr>
        <w:t>6%</w:t>
      </w:r>
      <w:r>
        <w:rPr>
          <w:lang w:val="en-US"/>
        </w:rPr>
        <w:t>. The sensitivity was 96.</w:t>
      </w:r>
      <w:r>
        <w:rPr>
          <w:lang w:val="en-US"/>
        </w:rPr>
        <w:t>7%</w:t>
      </w:r>
      <w:r>
        <w:rPr>
          <w:lang w:val="en-US"/>
        </w:rPr>
        <w:t>, representing the proportion of panicles correctly identified as panicle</w:t>
      </w:r>
      <w:del w:id="364" w:author="Editor 2" w:date="2024-11-25T04:51:30Z">
        <w:r>
          <w:rPr>
            <w:lang w:val="en-US"/>
          </w:rPr>
          <w:delText>-</w:delText>
        </w:r>
      </w:del>
      <w:ins w:id="365" w:author="Editor 2" w:date="2024-11-25T04:51:30Z">
        <w:r>
          <w:rPr>
            <w:lang w:val="en-US"/>
          </w:rPr>
          <w:t xml:space="preserve"> </w:t>
        </w:r>
      </w:ins>
      <w:r>
        <w:rPr>
          <w:lang w:val="en-US"/>
        </w:rPr>
        <w:t xml:space="preserve">positive by the model </w:t>
      </w:r>
      <w:r>
        <w:rPr>
          <w:lang w:val="en-US"/>
        </w:rPr>
        <w:t>(</w:t>
      </w:r>
      <w:hyperlink w:anchor="fig-id.s67t3260nbfo">
        <w:r>
          <w:rPr>
            <w:rStyle w:val="Hyperlink"/>
            <w:lang w:val="en-US"/>
          </w:rPr>
          <w:t>Fig. 3</w:t>
        </w:r>
      </w:hyperlink>
      <w:r>
        <w:rPr>
          <w:lang w:val="en-US"/>
        </w:rPr>
        <w:t>e). The specificity of the model was 10</w:t>
      </w:r>
      <w:r>
        <w:rPr>
          <w:lang w:val="en-US"/>
        </w:rPr>
        <w:t>0%</w:t>
      </w:r>
      <w:r>
        <w:rPr>
          <w:lang w:val="en-US"/>
        </w:rPr>
        <w:t xml:space="preserve">, indicating </w:t>
      </w:r>
      <w:ins w:id="366" w:author="Editor 2" w:date="2024-11-25T04:51:30Z">
        <w:r>
          <w:rPr>
            <w:lang w:val="en-US"/>
          </w:rPr>
          <w:t xml:space="preserve">that </w:t>
        </w:r>
      </w:ins>
      <w:r>
        <w:rPr>
          <w:lang w:val="en-US"/>
        </w:rPr>
        <w:t>the proportion of individuals without panicles correctly identified as panicle</w:t>
      </w:r>
      <w:del w:id="367" w:author="Editor 2" w:date="2024-11-25T04:51:30Z">
        <w:r>
          <w:rPr>
            <w:lang w:val="en-US"/>
          </w:rPr>
          <w:delText>-</w:delText>
        </w:r>
      </w:del>
      <w:ins w:id="368" w:author="Editor 2" w:date="2024-11-25T04:51:30Z">
        <w:r>
          <w:rPr>
            <w:lang w:val="en-US"/>
          </w:rPr>
          <w:t xml:space="preserve"> </w:t>
        </w:r>
      </w:ins>
      <w:r>
        <w:rPr>
          <w:lang w:val="en-US"/>
        </w:rPr>
        <w:t xml:space="preserve">negative </w:t>
      </w:r>
      <w:r>
        <w:rPr>
          <w:lang w:val="en-US"/>
        </w:rPr>
        <w:t>(</w:t>
      </w:r>
      <w:hyperlink w:anchor="fig-id.s67t3260nbfo">
        <w:r>
          <w:rPr>
            <w:rStyle w:val="Hyperlink"/>
            <w:lang w:val="en-US"/>
          </w:rPr>
          <w:t>Fig. 3</w:t>
        </w:r>
      </w:hyperlink>
      <w:r>
        <w:rPr>
          <w:lang w:val="en-US"/>
        </w:rPr>
        <w:t>f). The model’s precision, or the proportion of positive predicted values, was 10</w:t>
      </w:r>
      <w:r>
        <w:rPr>
          <w:lang w:val="en-US"/>
        </w:rPr>
        <w:t>0%</w:t>
      </w:r>
      <w:r>
        <w:rPr>
          <w:lang w:val="en-US"/>
        </w:rPr>
        <w:t>.</w:t>
      </w:r>
    </w:p>
    <w:bookmarkEnd w:id="347"/>
    <w:bookmarkStart w:id="369" w:name="scaled-images-and-deep-learning-pipeline"/>
    <w:p>
      <w:pPr>
        <w:pStyle w:val="Heading2"/>
      </w:pPr>
      <w:r>
        <w:rPr>
          <w:lang w:val="en-US"/>
        </w:rPr>
        <w:t>Scaled images and deep learning pipeline</w:t>
      </w:r>
    </w:p>
    <w:p>
      <w:pPr>
        <w:pStyle w:val="FirstParagraph"/>
      </w:pPr>
      <w:r>
        <w:rPr>
          <w:lang w:val="en-US"/>
        </w:rPr>
        <w:t xml:space="preserve">To evaluate the efficiency of the pipeline under field conditions, we updated the segmentation model to include a dataset with 106 images with scale and QR codes </w:t>
      </w:r>
      <w:r>
        <w:rPr>
          <w:lang w:val="en-US"/>
        </w:rPr>
        <w:t>(</w:t>
      </w:r>
      <w:hyperlink w:anchor="fig-kix.n7evacder2cp">
        <w:r>
          <w:rPr>
            <w:rStyle w:val="Hyperlink"/>
            <w:lang w:val="en-US"/>
          </w:rPr>
          <w:t>Fig. 4</w:t>
        </w:r>
      </w:hyperlink>
      <w:r>
        <w:rPr>
          <w:lang w:val="en-US"/>
        </w:rPr>
        <w:t xml:space="preserve">). We took photos during the seed production campaign </w:t>
      </w:r>
      <w:del w:id="370" w:author="Editor 2" w:date="2024-11-25T04:51:30Z">
        <w:r>
          <w:rPr>
            <w:lang w:val="en-US"/>
          </w:rPr>
          <w:delText>using</w:delText>
        </w:r>
      </w:del>
      <w:ins w:id="371" w:author="Editor 2" w:date="2024-11-25T04:51:30Z">
        <w:r>
          <w:rPr>
            <w:lang w:val="en-US"/>
          </w:rPr>
          <w:t>at</w:t>
        </w:r>
      </w:ins>
      <w:r>
        <w:rPr>
          <w:lang w:val="en-US"/>
        </w:rPr>
        <w:t xml:space="preserve"> a 10 cm scale </w:t>
      </w:r>
      <w:r>
        <w:rPr>
          <w:lang w:val="en-US"/>
        </w:rPr>
        <w:t>(</w:t>
      </w:r>
      <w:hyperlink w:anchor="tbl-id.r5y16fnovap5">
        <w:r>
          <w:rPr>
            <w:rStyle w:val="Hyperlink"/>
            <w:lang w:val="en-US"/>
          </w:rPr>
          <w:t>Table 1</w:t>
        </w:r>
      </w:hyperlink>
      <w:r>
        <w:rPr>
          <w:lang w:val="en-US"/>
        </w:rPr>
        <w:t xml:space="preserve">, </w:t>
      </w:r>
      <w:hyperlink w:anchor="fig-kix.n7evacder2cp">
        <w:r>
          <w:rPr>
            <w:rStyle w:val="Hyperlink"/>
            <w:lang w:val="en-US"/>
          </w:rPr>
          <w:t>Fig. 4</w:t>
        </w:r>
      </w:hyperlink>
      <w:r>
        <w:rPr>
          <w:lang w:val="en-US"/>
        </w:rPr>
        <w:t>f).</w:t>
      </w:r>
    </w:p>
    <w:p>
      <w:pPr>
        <w:pStyle w:val="BodyText"/>
      </w:pPr>
      <w:r>
        <w:rPr>
          <w:lang w:val="en-US"/>
        </w:rPr>
        <w:t xml:space="preserve">The regression analysis between the manual measurement and the model prediction did not </w:t>
      </w:r>
      <w:del w:id="372" w:author="Editor 2" w:date="2024-11-25T04:51:30Z">
        <w:r>
          <w:rPr>
            <w:lang w:val="en-US"/>
          </w:rPr>
          <w:delText>show</w:delText>
        </w:r>
      </w:del>
      <w:ins w:id="373" w:author="Editor 2" w:date="2024-11-25T04:51:30Z">
        <w:r>
          <w:rPr>
            <w:lang w:val="en-US"/>
          </w:rPr>
          <w:t>reveal</w:t>
        </w:r>
      </w:ins>
      <w:r>
        <w:rPr>
          <w:lang w:val="en-US"/>
        </w:rPr>
        <w:t xml:space="preserve"> a correlation for </w:t>
      </w:r>
      <w:del w:id="374" w:author="Editor 2" w:date="2024-11-25T04:51:30Z">
        <w:r>
          <w:rPr>
            <w:lang w:val="en-US"/>
          </w:rPr>
          <w:delText xml:space="preserve">the </w:delText>
        </w:r>
      </w:del>
      <w:r>
        <w:rPr>
          <w:lang w:val="en-US"/>
        </w:rPr>
        <w:t>panicle length (R</w:t>
      </w:r>
      <w:r>
        <w:rPr>
          <w:vertAlign w:val="superscript"/>
          <w:lang w:val="en-US"/>
        </w:rPr>
        <w:t>2</w:t>
      </w:r>
      <w:r>
        <w:rPr>
          <w:lang w:val="en-US"/>
        </w:rPr>
        <w:t xml:space="preserve"> = &lt;0.01, </w:t>
      </w:r>
      <w:hyperlink w:anchor="fig-kix.n7evacder2cp">
        <w:r>
          <w:rPr>
            <w:rStyle w:val="Hyperlink"/>
            <w:lang w:val="en-US"/>
          </w:rPr>
          <w:t>Fig. 4</w:t>
        </w:r>
      </w:hyperlink>
      <w:r>
        <w:rPr>
          <w:lang w:val="en-US"/>
        </w:rPr>
        <w:t xml:space="preserve">a). In contrast, panicle width </w:t>
      </w:r>
      <w:del w:id="375" w:author="Editor 2" w:date="2024-11-25T04:51:30Z">
        <w:r>
          <w:rPr>
            <w:lang w:val="en-US"/>
          </w:rPr>
          <w:delText>showed a significant correlation</w:delText>
        </w:r>
      </w:del>
      <w:ins w:id="376" w:author="Editor 2" w:date="2024-11-25T04:51:30Z">
        <w:r>
          <w:rPr>
            <w:lang w:val="en-US"/>
          </w:rPr>
          <w:t>was significantly correlated</w:t>
        </w:r>
      </w:ins>
      <w:r>
        <w:rPr>
          <w:lang w:val="en-US"/>
        </w:rPr>
        <w:t xml:space="preserve"> (r = 0.73, R</w:t>
      </w:r>
      <w:r>
        <w:rPr>
          <w:vertAlign w:val="superscript"/>
          <w:lang w:val="en-US"/>
        </w:rPr>
        <w:t>2</w:t>
      </w:r>
      <w:r>
        <w:rPr>
          <w:lang w:val="en-US"/>
        </w:rPr>
        <w:t xml:space="preserve"> = 0.54, </w:t>
      </w:r>
      <w:hyperlink w:anchor="fig-kix.n7evacder2cp">
        <w:r>
          <w:rPr>
            <w:rStyle w:val="Hyperlink"/>
            <w:lang w:val="en-US"/>
          </w:rPr>
          <w:t>Fig. 4</w:t>
        </w:r>
      </w:hyperlink>
      <w:r>
        <w:rPr>
          <w:lang w:val="en-US"/>
        </w:rPr>
        <w:t xml:space="preserve">b). A medium correlation was presented for the panicle </w:t>
      </w:r>
      <w:r>
        <w:rPr>
          <w:lang w:val="en-US"/>
        </w:rPr>
        <w:t>indices</w:t>
      </w:r>
      <w:r>
        <w:rPr>
          <w:lang w:val="en-US"/>
        </w:rPr>
        <w:t>. For width/length (r = 0.6, R</w:t>
      </w:r>
      <w:r>
        <w:rPr>
          <w:vertAlign w:val="superscript"/>
          <w:lang w:val="en-US"/>
        </w:rPr>
        <w:t>2</w:t>
      </w:r>
      <w:r>
        <w:rPr>
          <w:lang w:val="en-US"/>
        </w:rPr>
        <w:t xml:space="preserve"> = 0.36 </w:t>
      </w:r>
      <w:hyperlink w:anchor="fig-kix.n7evacder2cp">
        <w:r>
          <w:rPr>
            <w:rStyle w:val="Hyperlink"/>
            <w:lang w:val="en-US"/>
          </w:rPr>
          <w:t>Fig. 4</w:t>
        </w:r>
      </w:hyperlink>
      <w:r>
        <w:rPr>
          <w:lang w:val="en-US"/>
        </w:rPr>
        <w:t>c) and width/length (r = 0.56, R</w:t>
      </w:r>
      <w:r>
        <w:rPr>
          <w:vertAlign w:val="superscript"/>
          <w:lang w:val="en-US"/>
        </w:rPr>
        <w:t>2</w:t>
      </w:r>
      <w:r>
        <w:rPr>
          <w:lang w:val="en-US"/>
        </w:rPr>
        <w:t xml:space="preserve"> = 0.31, </w:t>
      </w:r>
      <w:hyperlink w:anchor="fig-kix.n7evacder2cp">
        <w:r>
          <w:rPr>
            <w:rStyle w:val="Hyperlink"/>
            <w:lang w:val="en-US"/>
          </w:rPr>
          <w:t>Fig. 4</w:t>
        </w:r>
      </w:hyperlink>
      <w:r>
        <w:rPr>
          <w:lang w:val="en-US"/>
        </w:rPr>
        <w:t>d). The classification model achieved an accuracy of 98.</w:t>
      </w:r>
      <w:r>
        <w:rPr>
          <w:lang w:val="en-US"/>
        </w:rPr>
        <w:t>1%</w:t>
      </w:r>
      <w:r>
        <w:rPr>
          <w:lang w:val="en-US"/>
        </w:rPr>
        <w:t>. The sensitivity was 10</w:t>
      </w:r>
      <w:r>
        <w:rPr>
          <w:lang w:val="en-US"/>
        </w:rPr>
        <w:t>0%</w:t>
      </w:r>
      <w:ins w:id="377" w:author="Editor 2" w:date="2024-11-25T04:51:30Z">
        <w:r>
          <w:rPr>
            <w:lang w:val="en-US"/>
          </w:rPr>
          <w:t>,</w:t>
        </w:r>
      </w:ins>
      <w:r>
        <w:rPr>
          <w:lang w:val="en-US"/>
        </w:rPr>
        <w:t xml:space="preserve"> and the model’s specificity was 94.</w:t>
      </w:r>
      <w:r>
        <w:rPr>
          <w:lang w:val="en-US"/>
        </w:rPr>
        <w:t>1%</w:t>
      </w:r>
      <w:r>
        <w:rPr>
          <w:lang w:val="en-US"/>
        </w:rPr>
        <w:t xml:space="preserve"> </w:t>
      </w:r>
      <w:r>
        <w:rPr>
          <w:lang w:val="en-US"/>
        </w:rPr>
        <w:t>(</w:t>
      </w:r>
      <w:hyperlink w:anchor="fig-kix.n7evacder2cp">
        <w:r>
          <w:rPr>
            <w:rStyle w:val="Hyperlink"/>
            <w:lang w:val="en-US"/>
          </w:rPr>
          <w:t>Fig. 4</w:t>
        </w:r>
      </w:hyperlink>
      <w:r>
        <w:rPr>
          <w:lang w:val="en-US"/>
        </w:rPr>
        <w:t>e).</w:t>
      </w:r>
    </w:p>
    <w:bookmarkEnd w:id="369"/>
    <w:bookmarkStart w:id="378" w:name="Xcec04ebf6dd0bf4a02010932be91ea440d0697c"/>
    <w:p>
      <w:pPr>
        <w:pStyle w:val="Heading2"/>
      </w:pPr>
      <w:r>
        <w:rPr>
          <w:lang w:val="en-US"/>
        </w:rPr>
        <w:t>Quantitative</w:t>
      </w:r>
      <w:del w:id="379" w:author="Editor 2" w:date="2024-11-25T04:51:30Z">
        <w:r>
          <w:rPr>
            <w:lang w:val="en-US"/>
          </w:rPr>
          <w:delText>-</w:delText>
        </w:r>
      </w:del>
      <w:ins w:id="380" w:author="Editor 2" w:date="2024-11-25T04:51:30Z">
        <w:r>
          <w:rPr>
            <w:lang w:val="en-US"/>
          </w:rPr>
          <w:t xml:space="preserve"> </w:t>
        </w:r>
      </w:ins>
      <w:r>
        <w:rPr>
          <w:lang w:val="en-US"/>
        </w:rPr>
        <w:t xml:space="preserve">genetic analysis from the </w:t>
      </w:r>
      <w:del w:id="381" w:author="Editor 2" w:date="2024-11-25T04:51:30Z">
        <w:r>
          <w:rPr>
            <w:lang w:val="en-US"/>
          </w:rPr>
          <w:delText>multi-location</w:delText>
        </w:r>
      </w:del>
      <w:ins w:id="382" w:author="Editor 2" w:date="2024-11-25T04:51:30Z">
        <w:r>
          <w:rPr>
            <w:lang w:val="en-US"/>
          </w:rPr>
          <w:t>multilocation</w:t>
        </w:r>
      </w:ins>
      <w:r>
        <w:rPr>
          <w:lang w:val="en-US"/>
        </w:rPr>
        <w:t xml:space="preserve"> trials</w:t>
      </w:r>
    </w:p>
    <w:p>
      <w:pPr>
        <w:pStyle w:val="FirstParagraph"/>
      </w:pPr>
      <w:r>
        <w:rPr>
          <w:lang w:val="en-US"/>
        </w:rPr>
        <w:t>To assess the effectiveness of the pipeline within the framework of breeding programs. We computed the quantitative</w:t>
      </w:r>
      <w:del w:id="383" w:author="Editor 2" w:date="2024-11-25T04:51:30Z">
        <w:r>
          <w:rPr>
            <w:lang w:val="en-US"/>
          </w:rPr>
          <w:delText>-</w:delText>
        </w:r>
      </w:del>
      <w:ins w:id="384" w:author="Editor 2" w:date="2024-11-25T04:51:30Z">
        <w:r>
          <w:rPr>
            <w:lang w:val="en-US"/>
          </w:rPr>
          <w:t xml:space="preserve"> </w:t>
        </w:r>
      </w:ins>
      <w:r>
        <w:rPr>
          <w:lang w:val="en-US"/>
        </w:rPr>
        <w:t xml:space="preserve">genetic parameters by utilizing the extracted phenotypic values of quinoa panicles through </w:t>
      </w:r>
      <w:del w:id="385" w:author="Editor 2" w:date="2024-11-25T04:51:30Z">
        <w:r>
          <w:rPr>
            <w:lang w:val="en-US"/>
          </w:rPr>
          <w:delText>the</w:delText>
        </w:r>
      </w:del>
      <w:ins w:id="386" w:author="Editor 2" w:date="2024-11-25T04:51:30Z">
        <w:r>
          <w:rPr>
            <w:lang w:val="en-US"/>
          </w:rPr>
          <w:t>a</w:t>
        </w:r>
      </w:ins>
      <w:r>
        <w:rPr>
          <w:lang w:val="en-US"/>
        </w:rPr>
        <w:t xml:space="preserve"> pipeline </w:t>
      </w:r>
      <w:r>
        <w:rPr>
          <w:lang w:val="en-US"/>
        </w:rPr>
        <w:t>(</w:t>
      </w:r>
      <w:hyperlink w:anchor="fig-id.n3ualh2wrwq">
        <w:r>
          <w:rPr>
            <w:rStyle w:val="Hyperlink"/>
            <w:lang w:val="en-US"/>
          </w:rPr>
          <w:t>Fig. 2</w:t>
        </w:r>
      </w:hyperlink>
      <w:r>
        <w:rPr>
          <w:lang w:val="en-US"/>
        </w:rPr>
        <w:t xml:space="preserve">). We conducted a stagewise analysis under a </w:t>
      </w:r>
      <w:del w:id="387" w:author="Editor 2" w:date="2024-11-25T04:51:30Z">
        <w:r>
          <w:rPr>
            <w:lang w:val="en-US"/>
          </w:rPr>
          <w:delText>multi-location</w:delText>
        </w:r>
      </w:del>
      <w:ins w:id="388" w:author="Editor 2" w:date="2024-11-25T04:51:30Z">
        <w:r>
          <w:rPr>
            <w:lang w:val="en-US"/>
          </w:rPr>
          <w:t>multilocation</w:t>
        </w:r>
      </w:ins>
      <w:r>
        <w:rPr>
          <w:lang w:val="en-US"/>
        </w:rPr>
        <w:t xml:space="preserve"> trial for the registration trials </w:t>
      </w:r>
      <w:r>
        <w:rPr>
          <w:lang w:val="en-US"/>
        </w:rPr>
        <w:t>(</w:t>
      </w:r>
      <w:hyperlink w:anchor="tbl-id.r5y16fnovap5">
        <w:r>
          <w:rPr>
            <w:rStyle w:val="Hyperlink"/>
            <w:lang w:val="en-US"/>
          </w:rPr>
          <w:t>Table 1</w:t>
        </w:r>
      </w:hyperlink>
      <w:r>
        <w:rPr>
          <w:lang w:val="en-US"/>
        </w:rPr>
        <w:t xml:space="preserve">). In the first stage, we </w:t>
      </w:r>
      <w:del w:id="389" w:author="Editor 2" w:date="2024-11-25T04:51:30Z">
        <w:r>
          <w:rPr>
            <w:lang w:val="en-US"/>
          </w:rPr>
          <w:delText>calculated</w:delText>
        </w:r>
      </w:del>
      <w:ins w:id="390" w:author="Editor 2" w:date="2024-11-25T04:51:30Z">
        <w:r>
          <w:rPr>
            <w:lang w:val="en-US"/>
          </w:rPr>
          <w:t>calculate</w:t>
        </w:r>
      </w:ins>
      <w:r>
        <w:rPr>
          <w:lang w:val="en-US"/>
        </w:rPr>
        <w:t xml:space="preserve"> the adjusted means. In the second stage, we performed </w:t>
      </w:r>
      <w:del w:id="391" w:author="Editor 2" w:date="2024-11-25T04:51:30Z">
        <w:r>
          <w:rPr>
            <w:lang w:val="en-US"/>
          </w:rPr>
          <w:delText xml:space="preserve">a </w:delText>
        </w:r>
      </w:del>
      <w:r>
        <w:rPr>
          <w:lang w:val="en-US"/>
        </w:rPr>
        <w:t xml:space="preserve">model selection to calculate the BLUPs, choosing the model with the lowest AIC (Supplementary Table 5). In the absence of scales in the images from the registration trials, we proceeded to estimate the broad-sense heritability for two </w:t>
      </w:r>
      <w:r>
        <w:rPr>
          <w:lang w:val="en-US"/>
        </w:rPr>
        <w:t>indices</w:t>
      </w:r>
      <w:r>
        <w:rPr>
          <w:lang w:val="en-US"/>
        </w:rPr>
        <w:t xml:space="preserve">, </w:t>
      </w:r>
      <w:ins w:id="392" w:author="Editor 2" w:date="2024-11-25T04:51:30Z">
        <w:r>
          <w:rPr>
            <w:lang w:val="en-US"/>
          </w:rPr>
          <w:t xml:space="preserve">which were </w:t>
        </w:r>
      </w:ins>
      <w:r>
        <w:rPr>
          <w:lang w:val="en-US"/>
        </w:rPr>
        <w:t xml:space="preserve">specifically derived from the length and width measurements of the panicles </w:t>
      </w:r>
      <w:r>
        <w:rPr>
          <w:lang w:val="en-US"/>
        </w:rPr>
        <w:t>(</w:t>
      </w:r>
      <w:hyperlink w:anchor="fig-id.e5f491agsax">
        <w:r>
          <w:rPr>
            <w:rStyle w:val="Hyperlink"/>
            <w:lang w:val="en-US"/>
          </w:rPr>
          <w:t>Fig. 5</w:t>
        </w:r>
      </w:hyperlink>
      <w:r>
        <w:rPr>
          <w:lang w:val="en-US"/>
        </w:rPr>
        <w:t>).</w:t>
      </w:r>
    </w:p>
    <w:p>
      <w:pPr>
        <w:pStyle w:val="BodyText"/>
      </w:pPr>
      <w:r>
        <w:rPr>
          <w:lang w:val="en-US"/>
        </w:rPr>
        <w:t xml:space="preserve">The predominant panicle shape was </w:t>
      </w:r>
      <w:ins w:id="393" w:author="Editor 2" w:date="2024-11-25T04:51:30Z">
        <w:r>
          <w:rPr>
            <w:lang w:val="en-US"/>
          </w:rPr>
          <w:t xml:space="preserve">a </w:t>
        </w:r>
      </w:ins>
      <w:r>
        <w:rPr>
          <w:lang w:val="en-US"/>
        </w:rPr>
        <w:t xml:space="preserve">glomerulate </w:t>
      </w:r>
      <w:ins w:id="394" w:author="Editor 2" w:date="2024-11-25T04:51:30Z">
        <w:r>
          <w:rPr>
            <w:lang w:val="en-US"/>
          </w:rPr>
          <w:t xml:space="preserve">shape </w:t>
        </w:r>
      </w:ins>
      <w:r>
        <w:rPr>
          <w:lang w:val="en-US"/>
        </w:rPr>
        <w:t>(</w:t>
      </w:r>
      <w:hyperlink w:anchor="fig-id.e5f491agsax">
        <w:r>
          <w:rPr>
            <w:rStyle w:val="Hyperlink"/>
            <w:lang w:val="en-US"/>
          </w:rPr>
          <w:t>Fig. 5</w:t>
        </w:r>
      </w:hyperlink>
      <w:r>
        <w:rPr>
          <w:lang w:val="en-US"/>
        </w:rPr>
        <w:t>a). Its frequency was 8</w:t>
      </w:r>
      <w:r>
        <w:rPr>
          <w:lang w:val="en-US"/>
        </w:rPr>
        <w:t>2%</w:t>
      </w:r>
      <w:r>
        <w:rPr>
          <w:lang w:val="en-US"/>
        </w:rPr>
        <w:t xml:space="preserve"> among F7 genotypes (Illpa site), </w:t>
      </w:r>
      <w:del w:id="395" w:author="Editor 2" w:date="2024-11-25T04:51:30Z">
        <w:r>
          <w:rPr>
            <w:lang w:val="en-US"/>
          </w:rPr>
          <w:delText>while</w:delText>
        </w:r>
      </w:del>
      <w:ins w:id="396" w:author="Editor 2" w:date="2024-11-25T04:51:30Z">
        <w:r>
          <w:rPr>
            <w:lang w:val="en-US"/>
          </w:rPr>
          <w:t>whereas</w:t>
        </w:r>
      </w:ins>
      <w:r>
        <w:rPr>
          <w:lang w:val="en-US"/>
        </w:rPr>
        <w:t xml:space="preserve"> in the F8 generation, its frequency was 8</w:t>
      </w:r>
      <w:r>
        <w:rPr>
          <w:lang w:val="en-US"/>
        </w:rPr>
        <w:t>4%</w:t>
      </w:r>
      <w:r>
        <w:rPr>
          <w:lang w:val="en-US"/>
        </w:rPr>
        <w:t xml:space="preserve"> (Camacani) and </w:t>
      </w:r>
      <w:del w:id="397" w:author="Editor 2" w:date="2024-11-25T04:51:30Z">
        <w:r>
          <w:rPr>
            <w:lang w:val="en-US"/>
          </w:rPr>
          <w:delText>63</w:delText>
        </w:r>
      </w:del>
      <w:ins w:id="398" w:author="Editor 2" w:date="2024-11-25T04:51:30Z">
        <w:r>
          <w:rPr>
            <w:lang w:val="en-US"/>
          </w:rPr>
          <w:t>6</w:t>
        </w:r>
      </w:ins>
      <w:ins w:id="399" w:author="Editor 2" w:date="2024-11-25T04:51:30Z">
        <w:r>
          <w:rPr>
            <w:lang w:val="en-US"/>
          </w:rPr>
          <w:t>3%</w:t>
        </w:r>
      </w:ins>
      <w:r>
        <w:rPr>
          <w:lang w:val="en-US"/>
        </w:rPr>
        <w:t xml:space="preserve"> </w:t>
      </w:r>
      <w:del w:id="400" w:author="Editor 2" w:date="2024-11-25T04:51:30Z">
        <w:r>
          <w:rPr>
            <w:lang w:val="en-US"/>
          </w:rPr>
          <w:delText xml:space="preserve">% </w:delText>
        </w:r>
      </w:del>
      <w:r>
        <w:rPr>
          <w:lang w:val="en-US"/>
        </w:rPr>
        <w:t xml:space="preserve">(Illpa). ANOVA </w:t>
      </w:r>
      <w:del w:id="401" w:author="Editor 2" w:date="2024-11-25T04:51:30Z">
        <w:r>
          <w:rPr>
            <w:lang w:val="en-US"/>
          </w:rPr>
          <w:delText>shows</w:delText>
        </w:r>
      </w:del>
      <w:ins w:id="402" w:author="Editor 2" w:date="2024-11-25T04:51:30Z">
        <w:r>
          <w:rPr>
            <w:lang w:val="en-US"/>
          </w:rPr>
          <w:t>revealed</w:t>
        </w:r>
      </w:ins>
      <w:r>
        <w:rPr>
          <w:lang w:val="en-US"/>
        </w:rPr>
        <w:t xml:space="preserve"> a significant interaction </w:t>
      </w:r>
      <w:ins w:id="403" w:author="Editor 2" w:date="2024-11-25T04:51:30Z">
        <w:r>
          <w:rPr>
            <w:lang w:val="en-US"/>
          </w:rPr>
          <w:t xml:space="preserve">effect </w:t>
        </w:r>
      </w:ins>
      <w:r>
        <w:rPr>
          <w:lang w:val="en-US"/>
        </w:rPr>
        <w:t xml:space="preserve">between panicle shape and </w:t>
      </w:r>
      <w:del w:id="404" w:author="Editor 2" w:date="2024-11-25T04:51:30Z">
        <w:r>
          <w:rPr>
            <w:lang w:val="en-US"/>
          </w:rPr>
          <w:delText>its</w:delText>
        </w:r>
      </w:del>
      <w:ins w:id="405" w:author="Editor 2" w:date="2024-11-25T04:51:30Z">
        <w:r>
          <w:rPr>
            <w:lang w:val="en-US"/>
          </w:rPr>
          <w:t>the</w:t>
        </w:r>
      </w:ins>
      <w:r>
        <w:rPr>
          <w:lang w:val="en-US"/>
        </w:rPr>
        <w:t xml:space="preserve"> length-to-width ratio (p &lt; 0.001). Glomerulate panicles were found to be longer than they were </w:t>
      </w:r>
      <w:del w:id="406" w:author="Editor 2" w:date="2024-11-25T04:51:30Z">
        <w:r>
          <w:rPr>
            <w:lang w:val="en-US"/>
          </w:rPr>
          <w:delText>in width</w:delText>
        </w:r>
      </w:del>
      <w:ins w:id="407" w:author="Editor 2" w:date="2024-11-25T04:51:30Z">
        <w:r>
          <w:rPr>
            <w:lang w:val="en-US"/>
          </w:rPr>
          <w:t>wider</w:t>
        </w:r>
      </w:ins>
      <w:r>
        <w:rPr>
          <w:lang w:val="en-US"/>
        </w:rPr>
        <w:t xml:space="preserve">, whereas </w:t>
      </w:r>
      <w:del w:id="408" w:author="Editor 2" w:date="2024-11-25T04:51:30Z">
        <w:r>
          <w:rPr>
            <w:lang w:val="en-US"/>
          </w:rPr>
          <w:delText xml:space="preserve">in the case of </w:delText>
        </w:r>
      </w:del>
      <w:r>
        <w:rPr>
          <w:lang w:val="en-US"/>
        </w:rPr>
        <w:t>amaranthiform panicles</w:t>
      </w:r>
      <w:del w:id="409" w:author="Editor 2" w:date="2024-11-25T04:51:30Z">
        <w:r>
          <w:rPr>
            <w:lang w:val="en-US"/>
          </w:rPr>
          <w:delText>, a tendency</w:delText>
        </w:r>
      </w:del>
      <w:ins w:id="410" w:author="Editor 2" w:date="2024-11-25T04:51:30Z">
        <w:r>
          <w:rPr>
            <w:lang w:val="en-US"/>
          </w:rPr>
          <w:t xml:space="preserve"> tended</w:t>
        </w:r>
      </w:ins>
      <w:r>
        <w:rPr>
          <w:lang w:val="en-US"/>
        </w:rPr>
        <w:t xml:space="preserve"> to be wider and </w:t>
      </w:r>
      <w:del w:id="411" w:author="Editor 2" w:date="2024-11-25T04:51:30Z">
        <w:r>
          <w:rPr>
            <w:lang w:val="en-US"/>
          </w:rPr>
          <w:delText>less long</w:delText>
        </w:r>
      </w:del>
      <w:ins w:id="412" w:author="Editor 2" w:date="2024-11-25T04:51:30Z">
        <w:r>
          <w:rPr>
            <w:lang w:val="en-US"/>
          </w:rPr>
          <w:t>shorter</w:t>
        </w:r>
      </w:ins>
      <w:r>
        <w:rPr>
          <w:lang w:val="en-US"/>
        </w:rPr>
        <w:t xml:space="preserve"> </w:t>
      </w:r>
      <w:r>
        <w:rPr>
          <w:lang w:val="en-US"/>
        </w:rPr>
        <w:t>(</w:t>
      </w:r>
      <w:hyperlink w:anchor="fig-id.e5f491agsax">
        <w:r>
          <w:rPr>
            <w:rStyle w:val="Hyperlink"/>
            <w:lang w:val="en-US"/>
          </w:rPr>
          <w:t>Fig. 5</w:t>
        </w:r>
      </w:hyperlink>
      <w:r>
        <w:rPr>
          <w:lang w:val="en-US"/>
        </w:rPr>
        <w:t>b).</w:t>
      </w:r>
    </w:p>
    <w:p>
      <w:pPr>
        <w:pStyle w:val="BodyText"/>
      </w:pPr>
      <w:r>
        <w:rPr>
          <w:lang w:val="en-US"/>
        </w:rPr>
        <w:t xml:space="preserve">For the quantitative genetic parameters, the highest heritability was observed for the ratio of panicle width to length (H² = 0.61), </w:t>
      </w:r>
      <w:del w:id="413" w:author="Editor 2" w:date="2024-11-25T04:51:30Z">
        <w:r>
          <w:rPr>
            <w:lang w:val="en-US"/>
          </w:rPr>
          <w:delText>while</w:delText>
        </w:r>
      </w:del>
      <w:ins w:id="414" w:author="Editor 2" w:date="2024-11-25T04:51:30Z">
        <w:r>
          <w:rPr>
            <w:lang w:val="en-US"/>
          </w:rPr>
          <w:t>whereas the ratio of</w:t>
        </w:r>
      </w:ins>
      <w:r>
        <w:rPr>
          <w:lang w:val="en-US"/>
        </w:rPr>
        <w:t xml:space="preserve"> panicle length to width </w:t>
      </w:r>
      <w:del w:id="415" w:author="Editor 2" w:date="2024-11-25T04:51:30Z">
        <w:r>
          <w:rPr>
            <w:lang w:val="en-US"/>
          </w:rPr>
          <w:delText>showed</w:delText>
        </w:r>
      </w:del>
      <w:ins w:id="416" w:author="Editor 2" w:date="2024-11-25T04:51:30Z">
        <w:r>
          <w:rPr>
            <w:lang w:val="en-US"/>
          </w:rPr>
          <w:t>had</w:t>
        </w:r>
      </w:ins>
      <w:r>
        <w:rPr>
          <w:lang w:val="en-US"/>
        </w:rPr>
        <w:t xml:space="preserve"> a heritability of 0.53 </w:t>
      </w:r>
      <w:r>
        <w:rPr>
          <w:lang w:val="en-US"/>
        </w:rPr>
        <w:t>(</w:t>
      </w:r>
      <w:hyperlink w:anchor="fig-id.e5f491agsax">
        <w:r>
          <w:rPr>
            <w:rStyle w:val="Hyperlink"/>
            <w:lang w:val="en-US"/>
          </w:rPr>
          <w:t>Fig. 5</w:t>
        </w:r>
      </w:hyperlink>
      <w:r>
        <w:rPr>
          <w:lang w:val="en-US"/>
        </w:rPr>
        <w:t xml:space="preserve">c). The evaluated traits revealed significant genetic variance, with values of 48.8 and 58.3 for the ratios of length to width and width to length, respectively. The panicle length-to-width ratio exhibited a better normal distribution </w:t>
      </w:r>
      <w:del w:id="417" w:author="Editor 2" w:date="2024-11-25T04:51:30Z">
        <w:r>
          <w:rPr>
            <w:lang w:val="en-US"/>
          </w:rPr>
          <w:delText>compared to</w:delText>
        </w:r>
      </w:del>
      <w:ins w:id="418" w:author="Editor 2" w:date="2024-11-25T04:51:30Z">
        <w:r>
          <w:rPr>
            <w:lang w:val="en-US"/>
          </w:rPr>
          <w:t>than did</w:t>
        </w:r>
      </w:ins>
      <w:r>
        <w:rPr>
          <w:lang w:val="en-US"/>
        </w:rPr>
        <w:t xml:space="preserve"> the width-to-length ratio </w:t>
      </w:r>
      <w:r>
        <w:rPr>
          <w:lang w:val="en-US"/>
        </w:rPr>
        <w:t>(</w:t>
      </w:r>
      <w:hyperlink w:anchor="fig-id.e5f491agsax">
        <w:r>
          <w:rPr>
            <w:rStyle w:val="Hyperlink"/>
            <w:lang w:val="en-US"/>
          </w:rPr>
          <w:t>Fig. 5</w:t>
        </w:r>
      </w:hyperlink>
      <w:r>
        <w:rPr>
          <w:lang w:val="en-US"/>
        </w:rPr>
        <w:t>d).</w:t>
      </w:r>
    </w:p>
    <w:p>
      <w:pPr>
        <w:pStyle w:val="BodyText"/>
      </w:pPr>
      <w:r>
        <w:rPr>
          <w:lang w:val="en-US"/>
        </w:rPr>
        <w:t>Panicle shape is a bimodal trait (</w:t>
      </w:r>
      <w:r>
        <w:rPr>
          <w:lang w:val="en-US"/>
        </w:rPr>
        <w:t>i.e.</w:t>
      </w:r>
      <w:r>
        <w:rPr>
          <w:lang w:val="en-US"/>
        </w:rPr>
        <w:t xml:space="preserve">, amaranthiform and glomerulate), and it does not exhibit a normal distribution </w:t>
      </w:r>
      <w:r>
        <w:rPr>
          <w:lang w:val="en-US"/>
        </w:rPr>
        <w:t>(</w:t>
      </w:r>
      <w:hyperlink w:anchor="fig-id.e5f491agsax">
        <w:r>
          <w:rPr>
            <w:rStyle w:val="Hyperlink"/>
            <w:lang w:val="en-US"/>
          </w:rPr>
          <w:t>Fig. 5</w:t>
        </w:r>
      </w:hyperlink>
      <w:r>
        <w:rPr>
          <w:lang w:val="en-US"/>
        </w:rPr>
        <w:t xml:space="preserve">d). To compare </w:t>
      </w:r>
      <w:del w:id="419" w:author="Editor 2" w:date="2024-11-25T04:51:30Z">
        <w:r>
          <w:rPr>
            <w:lang w:val="en-US"/>
          </w:rPr>
          <w:delText xml:space="preserve">the </w:delText>
        </w:r>
      </w:del>
      <w:r>
        <w:rPr>
          <w:lang w:val="en-US"/>
        </w:rPr>
        <w:t xml:space="preserve">heritability </w:t>
      </w:r>
      <w:del w:id="420" w:author="Editor 2" w:date="2024-11-25T04:51:30Z">
        <w:r>
          <w:rPr>
            <w:lang w:val="en-US"/>
          </w:rPr>
          <w:delText>using</w:delText>
        </w:r>
      </w:del>
      <w:ins w:id="421" w:author="Editor 2" w:date="2024-11-25T04:51:30Z">
        <w:r>
          <w:rPr>
            <w:lang w:val="en-US"/>
          </w:rPr>
          <w:t>via</w:t>
        </w:r>
      </w:ins>
      <w:r>
        <w:rPr>
          <w:lang w:val="en-US"/>
        </w:rPr>
        <w:t xml:space="preserve"> linear and generalized mixed models, we analyzed the results </w:t>
      </w:r>
      <w:del w:id="422" w:author="Editor 2" w:date="2024-11-25T04:51:30Z">
        <w:r>
          <w:rPr>
            <w:lang w:val="en-US"/>
          </w:rPr>
          <w:delText>with</w:delText>
        </w:r>
      </w:del>
      <w:ins w:id="423" w:author="Editor 2" w:date="2024-11-25T04:51:30Z">
        <w:r>
          <w:rPr>
            <w:lang w:val="en-US"/>
          </w:rPr>
          <w:t>via</w:t>
        </w:r>
      </w:ins>
      <w:r>
        <w:rPr>
          <w:lang w:val="en-US"/>
        </w:rPr>
        <w:t xml:space="preserve"> a linear mixed model (lmer) and a generalized linear mixed model with a binomial distribution (glmer; Supplementary Table 8). For lmer, the standard heritability was 0.66, </w:t>
      </w:r>
      <w:del w:id="424" w:author="Editor 2" w:date="2024-11-25T04:51:30Z">
        <w:r>
          <w:rPr>
            <w:lang w:val="en-US"/>
          </w:rPr>
          <w:delText>while</w:delText>
        </w:r>
      </w:del>
      <w:ins w:id="425" w:author="Editor 2" w:date="2024-11-25T04:51:30Z">
        <w:r>
          <w:rPr>
            <w:lang w:val="en-US"/>
          </w:rPr>
          <w:t>whereas</w:t>
        </w:r>
      </w:ins>
      <w:r>
        <w:rPr>
          <w:lang w:val="en-US"/>
        </w:rPr>
        <w:t xml:space="preserve"> for the glmer model</w:t>
      </w:r>
      <w:ins w:id="426" w:author="Editor 2" w:date="2024-11-25T04:51:30Z">
        <w:r>
          <w:rPr>
            <w:lang w:val="en-US"/>
          </w:rPr>
          <w:t>,</w:t>
        </w:r>
      </w:ins>
      <w:r>
        <w:rPr>
          <w:lang w:val="en-US"/>
        </w:rPr>
        <w:t xml:space="preserve"> it was 0.69. However, as we cannot calculate the error variance for the glmer model, this results in a </w:t>
      </w:r>
      <w:r>
        <w:rPr>
          <w:lang w:val="en-US"/>
        </w:rPr>
        <w:t>4%</w:t>
      </w:r>
      <w:r>
        <w:rPr>
          <w:lang w:val="en-US"/>
        </w:rPr>
        <w:t xml:space="preserve"> difference between the outcomes (Supplementary Table 6). </w:t>
      </w:r>
      <w:del w:id="427" w:author="Editor 2" w:date="2024-11-25T04:51:30Z">
        <w:r>
          <w:rPr>
            <w:lang w:val="en-US"/>
          </w:rPr>
          <w:delText>Based on</w:delText>
        </w:r>
      </w:del>
      <w:ins w:id="428" w:author="Editor 2" w:date="2024-11-25T04:51:30Z">
        <w:r>
          <w:rPr>
            <w:lang w:val="en-US"/>
          </w:rPr>
          <w:t>On the basis of</w:t>
        </w:r>
      </w:ins>
      <w:r>
        <w:rPr>
          <w:lang w:val="en-US"/>
        </w:rPr>
        <w:t xml:space="preserve"> this result, we decided to proceed with the analysis </w:t>
      </w:r>
      <w:del w:id="429" w:author="Editor 2" w:date="2024-11-25T04:51:30Z">
        <w:r>
          <w:rPr>
            <w:lang w:val="en-US"/>
          </w:rPr>
          <w:delText>using</w:delText>
        </w:r>
      </w:del>
      <w:ins w:id="430" w:author="Editor 2" w:date="2024-11-25T04:51:30Z">
        <w:r>
          <w:rPr>
            <w:lang w:val="en-US"/>
          </w:rPr>
          <w:t>via</w:t>
        </w:r>
      </w:ins>
      <w:r>
        <w:rPr>
          <w:lang w:val="en-US"/>
        </w:rPr>
        <w:t xml:space="preserve"> lmer.</w:t>
      </w:r>
    </w:p>
    <w:p>
      <w:pPr>
        <w:pStyle w:val="BodyText"/>
      </w:pPr>
      <w:r>
        <w:rPr>
          <w:lang w:val="en-US"/>
        </w:rPr>
        <w:t xml:space="preserve">Using the mixed linear model, we observed high repeatability for panicle shape in the F7 season in Illpa when </w:t>
      </w:r>
      <w:ins w:id="431" w:author="Editor 2" w:date="2024-11-25T04:51:30Z">
        <w:r>
          <w:rPr>
            <w:lang w:val="en-US"/>
          </w:rPr>
          <w:t xml:space="preserve">the </w:t>
        </w:r>
      </w:ins>
      <w:r>
        <w:rPr>
          <w:lang w:val="en-US"/>
        </w:rPr>
        <w:t xml:space="preserve">experimental units had replicates (Supplementary Table 7). In the second phase of the analysis, using the dataset from the experiments in Illpa and Camacani for the F8 season, we found that heritability decreased to 0.24 when </w:t>
      </w:r>
      <w:ins w:id="432" w:author="Editor 2" w:date="2024-11-25T04:51:30Z">
        <w:r>
          <w:rPr>
            <w:lang w:val="en-US"/>
          </w:rPr>
          <w:t xml:space="preserve">the </w:t>
        </w:r>
      </w:ins>
      <w:r>
        <w:rPr>
          <w:lang w:val="en-US"/>
        </w:rPr>
        <w:t xml:space="preserve">experimental units did not have replicates </w:t>
      </w:r>
      <w:r>
        <w:rPr>
          <w:lang w:val="en-US"/>
        </w:rPr>
        <w:t>(</w:t>
      </w:r>
      <w:hyperlink w:anchor="fig-id.e5f491agsax">
        <w:r>
          <w:rPr>
            <w:rStyle w:val="Hyperlink"/>
            <w:lang w:val="en-US"/>
          </w:rPr>
          <w:t>Fig. 5</w:t>
        </w:r>
      </w:hyperlink>
      <w:r>
        <w:rPr>
          <w:lang w:val="en-US"/>
        </w:rPr>
        <w:t xml:space="preserve">c, Supplementary Table 7). However, the standard heritability for </w:t>
      </w:r>
      <w:ins w:id="433" w:author="Editor 2" w:date="2024-11-25T04:51:30Z">
        <w:r>
          <w:rPr>
            <w:lang w:val="en-US"/>
          </w:rPr>
          <w:t xml:space="preserve">the </w:t>
        </w:r>
      </w:ins>
      <w:r>
        <w:rPr>
          <w:lang w:val="en-US"/>
        </w:rPr>
        <w:t>panicle type is 0.63 (H2.s, Supplementary Table 8).</w:t>
      </w:r>
    </w:p>
    <w:p>
      <w:r>
        <w:rPr>
          <w:lang w:val="en-US"/>
        </w:rPr>
        <w:br w:type="page"/>
      </w:r>
    </w:p>
    <w:bookmarkEnd w:id="378"/>
    <w:bookmarkEnd w:id="298"/>
    <w:bookmarkStart w:id="434" w:name="discussion"/>
    <w:p>
      <w:pPr>
        <w:pStyle w:val="Heading1"/>
      </w:pPr>
      <w:r>
        <w:rPr>
          <w:lang w:val="en-US"/>
        </w:rPr>
        <w:t>DISCUSSION</w:t>
      </w:r>
    </w:p>
    <w:p>
      <w:pPr>
        <w:pStyle w:val="FirstParagraph"/>
      </w:pPr>
      <w:r>
        <w:rPr>
          <w:lang w:val="en-US"/>
        </w:rPr>
        <w:t xml:space="preserve">Panicle traits are critical components for improving yield in quinoa. However, field-based panicle phenotyping is often time-consuming, labor-intensive, and dependent on the evaluator’s expertise in distinguishing among panicle traits. These challenges can lead to inconsistencies across operators or phenotyping sessions, particularly when </w:t>
      </w:r>
      <w:del w:id="435" w:author="Editor 2" w:date="2024-11-25T04:51:30Z">
        <w:r>
          <w:rPr>
            <w:lang w:val="en-US"/>
          </w:rPr>
          <w:delText xml:space="preserve">evaluating </w:delText>
        </w:r>
      </w:del>
      <w:r>
        <w:rPr>
          <w:lang w:val="en-US"/>
        </w:rPr>
        <w:t>large populations</w:t>
      </w:r>
      <w:ins w:id="436" w:author="Editor 2" w:date="2024-11-25T04:51:30Z">
        <w:r>
          <w:rPr>
            <w:lang w:val="en-US"/>
          </w:rPr>
          <w:t xml:space="preserve"> are evaluated</w:t>
        </w:r>
      </w:ins>
      <w:r>
        <w:rPr>
          <w:lang w:val="en-US"/>
        </w:rPr>
        <w:t xml:space="preserve">, thereby limiting </w:t>
      </w:r>
      <w:del w:id="437" w:author="Editor 2" w:date="2024-11-25T04:51:30Z">
        <w:r>
          <w:rPr>
            <w:lang w:val="en-US"/>
          </w:rPr>
          <w:delText>its</w:delText>
        </w:r>
      </w:del>
      <w:ins w:id="438" w:author="Editor 2" w:date="2024-11-25T04:51:30Z">
        <w:r>
          <w:rPr>
            <w:lang w:val="en-US"/>
          </w:rPr>
          <w:t>their</w:t>
        </w:r>
      </w:ins>
      <w:r>
        <w:rPr>
          <w:lang w:val="en-US"/>
        </w:rPr>
        <w:t xml:space="preserve"> application in breeding programs and large-scale genetic studies such as QTL mapping or GWAS. To overcome these limitations, we aimed to develop a pipeline for high-throughput phenotyping of quinoa panicles </w:t>
      </w:r>
      <w:del w:id="439" w:author="Editor 2" w:date="2024-11-25T04:51:30Z">
        <w:r>
          <w:rPr>
            <w:lang w:val="en-US"/>
          </w:rPr>
          <w:delText>using</w:delText>
        </w:r>
      </w:del>
      <w:ins w:id="440" w:author="Editor 2" w:date="2024-11-25T04:51:30Z">
        <w:r>
          <w:rPr>
            <w:lang w:val="en-US"/>
          </w:rPr>
          <w:t>via</w:t>
        </w:r>
      </w:ins>
      <w:r>
        <w:rPr>
          <w:lang w:val="en-US"/>
        </w:rPr>
        <w:t xml:space="preserve"> deep learning-based image analysis. The pipeline was designed </w:t>
      </w:r>
      <w:del w:id="441" w:author="Editor 2" w:date="2024-11-25T04:51:30Z">
        <w:r>
          <w:rPr>
            <w:lang w:val="en-US"/>
          </w:rPr>
          <w:delText>using</w:delText>
        </w:r>
      </w:del>
      <w:ins w:id="442" w:author="Editor 2" w:date="2024-11-25T04:51:30Z">
        <w:r>
          <w:rPr>
            <w:lang w:val="en-US"/>
          </w:rPr>
          <w:t>via</w:t>
        </w:r>
      </w:ins>
      <w:r>
        <w:rPr>
          <w:lang w:val="en-US"/>
        </w:rPr>
        <w:t xml:space="preserve"> a stagewise approach to select the best-performing models. In the first stage, we evaluated 16 models to identify the most suitable </w:t>
      </w:r>
      <w:del w:id="443" w:author="Editor 2" w:date="2024-11-25T04:51:30Z">
        <w:r>
          <w:rPr>
            <w:lang w:val="en-US"/>
          </w:rPr>
          <w:delText>one</w:delText>
        </w:r>
      </w:del>
      <w:ins w:id="444" w:author="Editor 2" w:date="2024-11-25T04:51:30Z">
        <w:r>
          <w:rPr>
            <w:lang w:val="en-US"/>
          </w:rPr>
          <w:t>model</w:t>
        </w:r>
      </w:ins>
      <w:r>
        <w:rPr>
          <w:lang w:val="en-US"/>
        </w:rPr>
        <w:t xml:space="preserve"> for segmenting panicle images. In the second stage, we implemented 12 classification models to categorize images into two panicle shapes: amaranthiform and glomerulate. To validate the pipeline’s accuracy, we compared the outputs of the tested models with manual evaluations conducted </w:t>
      </w:r>
      <w:del w:id="445" w:author="Editor 2" w:date="2024-11-25T04:51:30Z">
        <w:r>
          <w:rPr>
            <w:lang w:val="en-US"/>
          </w:rPr>
          <w:delText>using</w:delText>
        </w:r>
      </w:del>
      <w:ins w:id="446" w:author="Editor 2" w:date="2024-11-25T04:51:30Z">
        <w:r>
          <w:rPr>
            <w:lang w:val="en-US"/>
          </w:rPr>
          <w:t>via</w:t>
        </w:r>
      </w:ins>
      <w:r>
        <w:rPr>
          <w:lang w:val="en-US"/>
        </w:rPr>
        <w:t xml:space="preserve"> ImageJ. The results demonstrated a strong correlation between the pipeline’s segmentation outputs and manual evaluations at a pixel-based scale, as well as high prediction accuracy for panicle shape classification. We applied the complete pipeline to calculate quantitative</w:t>
      </w:r>
      <w:del w:id="447" w:author="Editor 2" w:date="2024-11-25T04:51:30Z">
        <w:r>
          <w:rPr>
            <w:lang w:val="en-US"/>
          </w:rPr>
          <w:delText>-</w:delText>
        </w:r>
      </w:del>
      <w:ins w:id="448" w:author="Editor 2" w:date="2024-11-25T04:51:30Z">
        <w:r>
          <w:rPr>
            <w:lang w:val="en-US"/>
          </w:rPr>
          <w:t xml:space="preserve"> </w:t>
        </w:r>
      </w:ins>
      <w:r>
        <w:rPr>
          <w:lang w:val="en-US"/>
        </w:rPr>
        <w:t xml:space="preserve">genetic parameters across </w:t>
      </w:r>
      <w:del w:id="449" w:author="Editor 2" w:date="2024-11-25T04:51:30Z">
        <w:r>
          <w:rPr>
            <w:lang w:val="en-US"/>
          </w:rPr>
          <w:delText>multi-location</w:delText>
        </w:r>
      </w:del>
      <w:ins w:id="450" w:author="Editor 2" w:date="2024-11-25T04:51:30Z">
        <w:r>
          <w:rPr>
            <w:lang w:val="en-US"/>
          </w:rPr>
          <w:t>multilocation</w:t>
        </w:r>
      </w:ins>
      <w:r>
        <w:rPr>
          <w:lang w:val="en-US"/>
        </w:rPr>
        <w:t xml:space="preserve"> trials, </w:t>
      </w:r>
      <w:del w:id="451" w:author="Editor 2" w:date="2024-11-25T04:51:30Z">
        <w:r>
          <w:rPr>
            <w:lang w:val="en-US"/>
          </w:rPr>
          <w:delText>showcasing</w:delText>
        </w:r>
      </w:del>
      <w:ins w:id="452" w:author="Editor 2" w:date="2024-11-25T04:51:30Z">
        <w:r>
          <w:rPr>
            <w:lang w:val="en-US"/>
          </w:rPr>
          <w:t>highlighting</w:t>
        </w:r>
      </w:ins>
      <w:r>
        <w:rPr>
          <w:lang w:val="en-US"/>
        </w:rPr>
        <w:t xml:space="preserve"> its potential for integration into breeding programs. This approach offers a robust and scalable solution for phenotyping quinoa panicles, paving the way for more efficient and precise selection for breeding programs.</w:t>
      </w:r>
    </w:p>
    <w:bookmarkStart w:id="453" w:name="X758885eb2d0d8bdcce22a70732d1281b626df11"/>
    <w:p>
      <w:pPr>
        <w:pStyle w:val="Heading2"/>
      </w:pPr>
      <w:r>
        <w:rPr>
          <w:lang w:val="en-US"/>
        </w:rPr>
        <w:t xml:space="preserve">Pipeline </w:t>
      </w:r>
      <w:del w:id="454" w:author="Editor 2" w:date="2024-11-25T04:51:30Z">
        <w:r>
          <w:rPr>
            <w:lang w:val="en-US"/>
          </w:rPr>
          <w:delText>to</w:delText>
        </w:r>
      </w:del>
      <w:ins w:id="455" w:author="Editor 2" w:date="2024-11-25T04:51:30Z">
        <w:r>
          <w:rPr>
            <w:lang w:val="en-US"/>
          </w:rPr>
          <w:t>for</w:t>
        </w:r>
      </w:ins>
      <w:r>
        <w:rPr>
          <w:lang w:val="en-US"/>
        </w:rPr>
        <w:t xml:space="preserve"> panicle image analysis in quinoa</w:t>
      </w:r>
    </w:p>
    <w:p>
      <w:pPr>
        <w:pStyle w:val="FirstParagraph"/>
      </w:pPr>
      <w:r>
        <w:rPr>
          <w:lang w:val="en-US"/>
        </w:rPr>
        <w:t xml:space="preserve">Despite extensive training of various Mask R-CNN models with different parameters, our pipeline could not identify a single model that excelled in both classification and segmentation tasks simultaneously. Consequently, we adopted a stagewise approach, selecting distinct models optimized separately for each task to </w:t>
      </w:r>
      <w:del w:id="456" w:author="Editor 2" w:date="2024-11-25T04:51:30Z">
        <w:r>
          <w:rPr>
            <w:lang w:val="en-US"/>
          </w:rPr>
          <w:delText>enhance</w:delText>
        </w:r>
      </w:del>
      <w:ins w:id="457" w:author="Editor 2" w:date="2024-11-25T04:51:30Z">
        <w:r>
          <w:rPr>
            <w:lang w:val="en-US"/>
          </w:rPr>
          <w:t>increase</w:t>
        </w:r>
      </w:ins>
      <w:r>
        <w:rPr>
          <w:lang w:val="en-US"/>
        </w:rPr>
        <w:t xml:space="preserve"> the accuracy and efficiency of panicle phenotyping.</w:t>
      </w:r>
    </w:p>
    <w:p>
      <w:pPr>
        <w:pStyle w:val="BodyText"/>
      </w:pPr>
      <w:r>
        <w:rPr>
          <w:lang w:val="en-US"/>
        </w:rPr>
        <w:t xml:space="preserve">In a previous study on maize cob image analysis </w:t>
      </w:r>
      <w:hyperlink r:id="rId70">
        <w:r>
          <w:rPr>
            <w:rStyle w:val="Hyperlink"/>
            <w:lang w:val="en-US"/>
          </w:rPr>
          <w:t>(Kienbaum et al., 2021)</w:t>
        </w:r>
      </w:hyperlink>
      <w:r>
        <w:rPr>
          <w:lang w:val="en-US"/>
        </w:rPr>
        <w:t xml:space="preserve">, a single Mask R-CNN model successfully predicted both the classes and masks for maize cobs and ruler elements with high reliability. This success can be attributed to the relatively simple and distinguishable features of maize cobs and rulers. In contrast, quinoa panicles present more complex challenges due to the presence of leaves, similar coloration among structures (e.g., stem, leaves, and panicle), and, in some cases, panicles lacking compact density. These complexities likely necessitated the use of two separate models in our pipeline: one optimized for </w:t>
      </w:r>
      <w:ins w:id="458" w:author="Editor 2" w:date="2024-11-25T04:51:30Z">
        <w:r>
          <w:rPr>
            <w:lang w:val="en-US"/>
          </w:rPr>
          <w:t xml:space="preserve">the </w:t>
        </w:r>
      </w:ins>
      <w:r>
        <w:rPr>
          <w:lang w:val="en-US"/>
        </w:rPr>
        <w:t xml:space="preserve">classification of panicle shapes and the other for accurate segmentation of detailed panicle traits. We selected a segmentation model that achieved a mean </w:t>
      </w:r>
      <w:del w:id="459" w:author="Editor 2" w:date="2024-11-25T04:51:30Z">
        <w:r>
          <w:rPr>
            <w:lang w:val="en-US"/>
          </w:rPr>
          <w:delText>Average Precision</w:delText>
        </w:r>
      </w:del>
      <w:ins w:id="460" w:author="Editor 2" w:date="2024-11-25T04:51:30Z">
        <w:r>
          <w:rPr>
            <w:lang w:val="en-US"/>
          </w:rPr>
          <w:t>average precision</w:t>
        </w:r>
      </w:ins>
      <w:r>
        <w:rPr>
          <w:lang w:val="en-US"/>
        </w:rPr>
        <w:t xml:space="preserve"> (mAP) score of 83.16 with two classes, a result comparable to the findings of Kienbaum </w:t>
      </w:r>
      <w:r>
        <w:rPr>
          <w:lang w:val="en-US"/>
        </w:rPr>
        <w:t>et al</w:t>
      </w:r>
      <w:r>
        <w:rPr>
          <w:lang w:val="en-US"/>
        </w:rPr>
        <w:t xml:space="preserve">. (2021), who reported 87.7 mAP with two classes in maize. Similarly, </w:t>
      </w:r>
      <w:hyperlink r:id="rId71">
        <w:r>
          <w:rPr>
            <w:rStyle w:val="Hyperlink"/>
            <w:lang w:val="en-US"/>
          </w:rPr>
          <w:t>Yu et al., (2019)</w:t>
        </w:r>
      </w:hyperlink>
      <w:r>
        <w:rPr>
          <w:lang w:val="en-US"/>
        </w:rPr>
        <w:t xml:space="preserve"> reported an mAP of 89.85 with two classes in strawberries. These parallels underscore the effectiveness of our segmentation model despite the increased complexity of the quinoa phenotyping task.</w:t>
      </w:r>
    </w:p>
    <w:p>
      <w:pPr>
        <w:pStyle w:val="BodyText"/>
      </w:pPr>
      <w:r>
        <w:rPr>
          <w:lang w:val="en-US"/>
        </w:rPr>
        <w:t xml:space="preserve">Effective detection </w:t>
      </w:r>
      <w:del w:id="461" w:author="Editor 2" w:date="2024-11-25T04:51:30Z">
        <w:r>
          <w:rPr>
            <w:lang w:val="en-US"/>
          </w:rPr>
          <w:delText>using</w:delText>
        </w:r>
      </w:del>
      <w:ins w:id="462" w:author="Editor 2" w:date="2024-11-25T04:51:30Z">
        <w:r>
          <w:rPr>
            <w:lang w:val="en-US"/>
          </w:rPr>
          <w:t>via</w:t>
        </w:r>
      </w:ins>
      <w:r>
        <w:rPr>
          <w:lang w:val="en-US"/>
        </w:rPr>
        <w:t xml:space="preserve"> simple image processing methods can be particularly challenging under field conditions </w:t>
      </w:r>
      <w:del w:id="463" w:author="Editor 2" w:date="2024-11-25T04:51:30Z">
        <w:r>
          <w:rPr>
            <w:lang w:val="en-US"/>
          </w:rPr>
          <w:delText>due to</w:delText>
        </w:r>
      </w:del>
      <w:ins w:id="464" w:author="Editor 2" w:date="2024-11-25T04:51:30Z">
        <w:r>
          <w:rPr>
            <w:lang w:val="en-US"/>
          </w:rPr>
          <w:t>because of</w:t>
        </w:r>
      </w:ins>
      <w:r>
        <w:rPr>
          <w:lang w:val="en-US"/>
        </w:rPr>
        <w:t xml:space="preserve"> various environmental factors, such as background color, image position, shadow, and rotation. In a study by </w:t>
      </w:r>
      <w:hyperlink r:id="rId72">
        <w:r>
          <w:rPr>
            <w:rStyle w:val="Hyperlink"/>
            <w:lang w:val="en-US"/>
          </w:rPr>
          <w:t>Lee and Shin (2020)</w:t>
        </w:r>
      </w:hyperlink>
      <w:r>
        <w:rPr>
          <w:lang w:val="en-US"/>
        </w:rPr>
        <w:t xml:space="preserve">, potato shapes were successfully detected under field conditions </w:t>
      </w:r>
      <w:del w:id="465" w:author="Editor 2" w:date="2024-11-25T04:51:30Z">
        <w:r>
          <w:rPr>
            <w:lang w:val="en-US"/>
          </w:rPr>
          <w:delText>using</w:delText>
        </w:r>
      </w:del>
      <w:ins w:id="466" w:author="Editor 2" w:date="2024-11-25T04:51:30Z">
        <w:r>
          <w:rPr>
            <w:lang w:val="en-US"/>
          </w:rPr>
          <w:t>via</w:t>
        </w:r>
      </w:ins>
      <w:r>
        <w:rPr>
          <w:lang w:val="en-US"/>
        </w:rPr>
        <w:t xml:space="preserve"> Mask R-CNN, enabling the calculation of parameters </w:t>
      </w:r>
      <w:del w:id="467" w:author="Editor 2" w:date="2024-11-25T04:51:30Z">
        <w:r>
          <w:rPr>
            <w:lang w:val="en-US"/>
          </w:rPr>
          <w:delText xml:space="preserve">based </w:delText>
        </w:r>
      </w:del>
      <w:r>
        <w:rPr>
          <w:lang w:val="en-US"/>
        </w:rPr>
        <w:t xml:space="preserve">on </w:t>
      </w:r>
      <w:ins w:id="468" w:author="Editor 2" w:date="2024-11-25T04:51:30Z">
        <w:r>
          <w:rPr>
            <w:lang w:val="en-US"/>
          </w:rPr>
          <w:t xml:space="preserve">the basis of </w:t>
        </w:r>
      </w:ins>
      <w:r>
        <w:rPr>
          <w:lang w:val="en-US"/>
        </w:rPr>
        <w:t xml:space="preserve">pixel data. We adopted a similar approach in this study to detect and analyze quinoa panicles under field conditions. Our results demonstrate that </w:t>
      </w:r>
      <w:ins w:id="469" w:author="Editor 2" w:date="2024-11-25T04:51:30Z">
        <w:r>
          <w:rPr>
            <w:lang w:val="en-US"/>
          </w:rPr>
          <w:t xml:space="preserve">the </w:t>
        </w:r>
      </w:ins>
      <w:r>
        <w:rPr>
          <w:lang w:val="en-US"/>
        </w:rPr>
        <w:t xml:space="preserve">Mask R-CNN is a suitable and robust method for addressing the challenges of field phenotyping, significantly reducing the labor-intensive and costly efforts associated with traditional approaches. In a related study, </w:t>
      </w:r>
      <w:hyperlink r:id="rId73">
        <w:r>
          <w:rPr>
            <w:rStyle w:val="Hyperlink"/>
            <w:lang w:val="en-US"/>
          </w:rPr>
          <w:t>Zhou et al., (2019)</w:t>
        </w:r>
      </w:hyperlink>
      <w:r>
        <w:rPr>
          <w:lang w:val="en-US"/>
        </w:rPr>
        <w:t xml:space="preserve"> analyzed 1,064 panicles from 272 genotypes of sorghum and extracted traits such as area, volume, panicle length, and width, reporting a high correlation with manual annotation. Similarly, our approach showed strong agreement with manual annotations when comparing the extracted panicle traits </w:t>
      </w:r>
      <w:r>
        <w:rPr>
          <w:lang w:val="en-US"/>
        </w:rPr>
        <w:t>(</w:t>
      </w:r>
      <w:hyperlink w:anchor="fig-id.s67t3260nbfo">
        <w:r>
          <w:rPr>
            <w:rStyle w:val="Hyperlink"/>
            <w:lang w:val="en-US"/>
          </w:rPr>
          <w:t>Fig. 3</w:t>
        </w:r>
      </w:hyperlink>
      <w:r>
        <w:rPr>
          <w:lang w:val="en-US"/>
        </w:rPr>
        <w:t>). These findings further validate the potential of Mask R-CNN for accurate and efficient phenotyping in field environments.</w:t>
      </w:r>
    </w:p>
    <w:p>
      <w:pPr>
        <w:pStyle w:val="BodyText"/>
      </w:pPr>
      <w:r>
        <w:rPr>
          <w:lang w:val="en-US"/>
        </w:rPr>
        <w:t xml:space="preserve">Training a model for image segmentation, as opposed to image classification, necessitates detailed </w:t>
      </w:r>
      <w:del w:id="470" w:author="Editor 2" w:date="2024-11-25T04:51:30Z">
        <w:r>
          <w:rPr>
            <w:lang w:val="en-US"/>
          </w:rPr>
          <w:delText>annotation</w:delText>
        </w:r>
      </w:del>
      <w:ins w:id="471" w:author="Editor 2" w:date="2024-11-25T04:51:30Z">
        <w:r>
          <w:rPr>
            <w:lang w:val="en-US"/>
          </w:rPr>
          <w:t>annotations</w:t>
        </w:r>
      </w:ins>
      <w:r>
        <w:rPr>
          <w:lang w:val="en-US"/>
        </w:rPr>
        <w:t xml:space="preserve"> that </w:t>
      </w:r>
      <w:del w:id="472" w:author="Editor 2" w:date="2024-11-25T04:51:30Z">
        <w:r>
          <w:rPr>
            <w:lang w:val="en-US"/>
          </w:rPr>
          <w:delText>includes</w:delText>
        </w:r>
      </w:del>
      <w:ins w:id="473" w:author="Editor 2" w:date="2024-11-25T04:51:30Z">
        <w:r>
          <w:rPr>
            <w:lang w:val="en-US"/>
          </w:rPr>
          <w:t>include</w:t>
        </w:r>
      </w:ins>
      <w:r>
        <w:rPr>
          <w:lang w:val="en-US"/>
        </w:rPr>
        <w:t xml:space="preserve"> both class labels and object location information, making it a labor-intensive and time-consuming process. In our dataset, many images did not capture complete panicles, largely because they were taken under field conditions by students rather than trained photographers. This highlights the need for improved image acquisition protocols and better training for personnel tasked with photographing the panicles to ensure high-quality, complete datasets. Furthermore, the images from </w:t>
      </w:r>
      <w:ins w:id="474" w:author="Editor 2" w:date="2024-11-25T04:51:30Z">
        <w:r>
          <w:rPr>
            <w:lang w:val="en-US"/>
          </w:rPr>
          <w:t xml:space="preserve">the </w:t>
        </w:r>
      </w:ins>
      <w:r>
        <w:rPr>
          <w:lang w:val="en-US"/>
        </w:rPr>
        <w:t xml:space="preserve">selection and registration trials lacked a scale reference, which meant that our analysis had to rely on relative trait values rather than absolute measurements for panicle </w:t>
      </w:r>
      <w:r>
        <w:rPr>
          <w:lang w:val="en-US"/>
        </w:rPr>
        <w:t>indices</w:t>
      </w:r>
      <w:r>
        <w:rPr>
          <w:lang w:val="en-US"/>
        </w:rPr>
        <w:t>. This limitation may have impacted the precision of certain phenotypic evaluations.</w:t>
      </w:r>
    </w:p>
    <w:p>
      <w:pPr>
        <w:pStyle w:val="BodyText"/>
      </w:pPr>
      <w:r>
        <w:rPr>
          <w:lang w:val="en-US"/>
        </w:rPr>
        <w:t xml:space="preserve">For panicle classification, we excluded intermediate panicle shapes </w:t>
      </w:r>
      <w:del w:id="475" w:author="Editor 2" w:date="2024-11-25T04:51:30Z">
        <w:r>
          <w:rPr>
            <w:lang w:val="en-US"/>
          </w:rPr>
          <w:delText>due to</w:delText>
        </w:r>
      </w:del>
      <w:ins w:id="476" w:author="Editor 2" w:date="2024-11-25T04:51:30Z">
        <w:r>
          <w:rPr>
            <w:lang w:val="en-US"/>
          </w:rPr>
          <w:t>because of</w:t>
        </w:r>
      </w:ins>
      <w:r>
        <w:rPr>
          <w:lang w:val="en-US"/>
        </w:rPr>
        <w:t xml:space="preserve"> their ambiguous characteristics, which are challenging to differentiate even through visual scoring </w:t>
      </w:r>
      <w:hyperlink r:id="rId74">
        <w:r>
          <w:rPr>
            <w:rStyle w:val="Hyperlink"/>
            <w:lang w:val="en-US"/>
          </w:rPr>
          <w:t>(Craine et al., 2023)</w:t>
        </w:r>
      </w:hyperlink>
      <w:r>
        <w:rPr>
          <w:lang w:val="en-US"/>
        </w:rPr>
        <w:t xml:space="preserve">. According to quinoa descriptors, there are three main types of quinoa panicles: amarantiform, intermediate, and glomerulate (Bioversity International </w:t>
      </w:r>
      <w:r>
        <w:rPr>
          <w:lang w:val="en-US"/>
        </w:rPr>
        <w:t>et al</w:t>
      </w:r>
      <w:r>
        <w:rPr>
          <w:lang w:val="en-US"/>
        </w:rPr>
        <w:t xml:space="preserve">., 2013). This study represents the first attempt to analyze quinoa panicles </w:t>
      </w:r>
      <w:del w:id="477" w:author="Editor 2" w:date="2024-11-25T04:51:30Z">
        <w:r>
          <w:rPr>
            <w:lang w:val="en-US"/>
          </w:rPr>
          <w:delText>using</w:delText>
        </w:r>
      </w:del>
      <w:ins w:id="478" w:author="Editor 2" w:date="2024-11-25T04:51:30Z">
        <w:r>
          <w:rPr>
            <w:lang w:val="en-US"/>
          </w:rPr>
          <w:t>via</w:t>
        </w:r>
      </w:ins>
      <w:r>
        <w:rPr>
          <w:lang w:val="en-US"/>
        </w:rPr>
        <w:t xml:space="preserve"> a high-throughput phenotyping pipeline. The study was primarily conducted on a recombinant inbred line (RIL) population at the F6 to F10 generations, where the trait </w:t>
      </w:r>
      <w:del w:id="479" w:author="Editor 2" w:date="2024-11-25T04:51:30Z">
        <w:r>
          <w:rPr>
            <w:lang w:val="en-US"/>
          </w:rPr>
          <w:delText>exhibits</w:delText>
        </w:r>
      </w:del>
      <w:ins w:id="480" w:author="Editor 2" w:date="2024-11-25T04:51:30Z">
        <w:r>
          <w:rPr>
            <w:lang w:val="en-US"/>
          </w:rPr>
          <w:t>exhibited</w:t>
        </w:r>
      </w:ins>
      <w:r>
        <w:rPr>
          <w:lang w:val="en-US"/>
        </w:rPr>
        <w:t xml:space="preserve"> high homozygosity, and the diversity in panicle shape </w:t>
      </w:r>
      <w:del w:id="481" w:author="Editor 2" w:date="2024-11-25T04:51:30Z">
        <w:r>
          <w:rPr>
            <w:lang w:val="en-US"/>
          </w:rPr>
          <w:delText>is</w:delText>
        </w:r>
      </w:del>
      <w:ins w:id="482" w:author="Editor 2" w:date="2024-11-25T04:51:30Z">
        <w:r>
          <w:rPr>
            <w:lang w:val="en-US"/>
          </w:rPr>
          <w:t>was</w:t>
        </w:r>
      </w:ins>
      <w:r>
        <w:rPr>
          <w:lang w:val="en-US"/>
        </w:rPr>
        <w:t xml:space="preserve"> largely fixed. Initially, all three panicle shapes were included in the analysis. However, </w:t>
      </w:r>
      <w:del w:id="483" w:author="Editor 2" w:date="2024-11-25T04:51:30Z">
        <w:r>
          <w:rPr>
            <w:lang w:val="en-US"/>
          </w:rPr>
          <w:delText>due</w:delText>
        </w:r>
      </w:del>
      <w:ins w:id="484" w:author="Editor 2" w:date="2024-11-25T04:51:30Z">
        <w:r>
          <w:rPr>
            <w:lang w:val="en-US"/>
          </w:rPr>
          <w:t>owing</w:t>
        </w:r>
      </w:ins>
      <w:r>
        <w:rPr>
          <w:lang w:val="en-US"/>
        </w:rPr>
        <w:t xml:space="preserve"> to the low frequency of intermediate panicles and the challenges in accurately distinguishing this class from the two primary shapes, it was excluded from the final analysis. Future studies could focus on optimizing methods to include the intermediate panicle shape, either by employing a more diverse panel or by developing new populations that capture greater variation in panicle shapes. From a breeding perspective, </w:t>
      </w:r>
      <w:ins w:id="485" w:author="Editor 2" w:date="2024-11-25T04:51:30Z">
        <w:r>
          <w:rPr>
            <w:lang w:val="en-US"/>
          </w:rPr>
          <w:t xml:space="preserve">the </w:t>
        </w:r>
      </w:ins>
      <w:r>
        <w:rPr>
          <w:lang w:val="en-US"/>
        </w:rPr>
        <w:t>selection of amarantiform panicles has practical implications, as their open structure promotes increased airflow throughout the quinoa inflorescence, potentially reducing the incidence of pests and diseases. The integration of panicle shape as a selection criterion in breeding programs could contribute to the development of an improved panicle ideotype for quinoa, enhancing both productivity and resilience.</w:t>
      </w:r>
    </w:p>
    <w:p>
      <w:pPr>
        <w:pStyle w:val="BodyText"/>
      </w:pPr>
      <w:r>
        <w:rPr>
          <w:lang w:val="en-US"/>
        </w:rPr>
        <w:t xml:space="preserve">The pipeline developed in this study represents a significant advancement in efficiency, scalability, and robustness, making it an ideal tool for large-scale phenotyping in quinoa breeding programs. In contrast to conventional tools </w:t>
      </w:r>
      <w:del w:id="486" w:author="Editor 2" w:date="2024-11-25T04:51:30Z">
        <w:r>
          <w:rPr>
            <w:lang w:val="en-US"/>
          </w:rPr>
          <w:delText>like</w:delText>
        </w:r>
      </w:del>
      <w:ins w:id="487" w:author="Editor 2" w:date="2024-11-25T04:51:30Z">
        <w:r>
          <w:rPr>
            <w:lang w:val="en-US"/>
          </w:rPr>
          <w:t>such as</w:t>
        </w:r>
      </w:ins>
      <w:r>
        <w:rPr>
          <w:lang w:val="en-US"/>
        </w:rPr>
        <w:t xml:space="preserve"> ImageJ, which require extensive manual effort, this pipeline automates both segmentation and classification processes. This automation drastically reduces the time required for image analysis, enabling the efficient processing of thousands of images, a critical capability for modern breeding programs. The pipeline’s robustness is enhanced by the integration of data augmentation techniques during training, including random flips, brightness adjustments, and rotations. These augmentations improve the model’s ability to handle variations in lighting, background, and orientation, thereby minimizing the need for extensive preprocessing when applied to new datasets. Although the deep</w:t>
      </w:r>
      <w:del w:id="488" w:author="Editor 2" w:date="2024-11-25T04:51:30Z">
        <w:r>
          <w:rPr>
            <w:lang w:val="en-US"/>
          </w:rPr>
          <w:delText>-</w:delText>
        </w:r>
      </w:del>
      <w:ins w:id="489" w:author="Editor 2" w:date="2024-11-25T04:51:30Z">
        <w:r>
          <w:rPr>
            <w:lang w:val="en-US"/>
          </w:rPr>
          <w:t xml:space="preserve"> </w:t>
        </w:r>
      </w:ins>
      <w:r>
        <w:rPr>
          <w:lang w:val="en-US"/>
        </w:rPr>
        <w:t xml:space="preserve">learning approach </w:t>
      </w:r>
      <w:del w:id="490" w:author="Editor 2" w:date="2024-11-25T04:51:30Z">
        <w:r>
          <w:rPr>
            <w:lang w:val="en-US"/>
          </w:rPr>
          <w:delText>necessitates</w:delText>
        </w:r>
      </w:del>
      <w:ins w:id="491" w:author="Editor 2" w:date="2024-11-25T04:51:30Z">
        <w:r>
          <w:rPr>
            <w:lang w:val="en-US"/>
          </w:rPr>
          <w:t>requires</w:t>
        </w:r>
      </w:ins>
      <w:r>
        <w:rPr>
          <w:lang w:val="en-US"/>
        </w:rPr>
        <w:t xml:space="preserve"> an initial investment in time and computational resources for model training, this is a one-time effort. Once the model is trained, it can process new images rapidly and consistently without requiring further manual adjustments. This capability addresses the scalability challenges often faced in breeding programs and ensures uniform and reliable analysis across large datasets, paving the way for more efficient and precise genetic and phenotypic studies.</w:t>
      </w:r>
    </w:p>
    <w:bookmarkEnd w:id="453"/>
    <w:bookmarkStart w:id="492" w:name="X5d2e99dff5ef7b209d1804952cd5fc8dca0481c"/>
    <w:p>
      <w:pPr>
        <w:pStyle w:val="Heading2"/>
      </w:pPr>
      <w:r>
        <w:rPr>
          <w:lang w:val="en-US"/>
        </w:rPr>
        <w:t>Quantitative</w:t>
      </w:r>
      <w:del w:id="493" w:author="Editor 2" w:date="2024-11-25T04:51:30Z">
        <w:r>
          <w:rPr>
            <w:lang w:val="en-US"/>
          </w:rPr>
          <w:delText>-</w:delText>
        </w:r>
      </w:del>
      <w:ins w:id="494" w:author="Editor 2" w:date="2024-11-25T04:51:30Z">
        <w:r>
          <w:rPr>
            <w:lang w:val="en-US"/>
          </w:rPr>
          <w:t xml:space="preserve"> </w:t>
        </w:r>
      </w:ins>
      <w:r>
        <w:rPr>
          <w:lang w:val="en-US"/>
        </w:rPr>
        <w:t xml:space="preserve">genetic analysis of </w:t>
      </w:r>
      <w:del w:id="495" w:author="Editor 2" w:date="2024-11-25T04:51:30Z">
        <w:r>
          <w:rPr>
            <w:lang w:val="en-US"/>
          </w:rPr>
          <w:delText>multi-location</w:delText>
        </w:r>
      </w:del>
      <w:ins w:id="496" w:author="Editor 2" w:date="2024-11-25T04:51:30Z">
        <w:r>
          <w:rPr>
            <w:lang w:val="en-US"/>
          </w:rPr>
          <w:t>multilocation</w:t>
        </w:r>
      </w:ins>
      <w:r>
        <w:rPr>
          <w:lang w:val="en-US"/>
        </w:rPr>
        <w:t xml:space="preserve"> trials</w:t>
      </w:r>
    </w:p>
    <w:p>
      <w:pPr>
        <w:pStyle w:val="FirstParagraph"/>
      </w:pPr>
      <w:r>
        <w:rPr>
          <w:lang w:val="en-US"/>
        </w:rPr>
        <w:t>The primary objective of our pipeline was to enable high-quality phenotyping of quinoa panicles, providing reliable data for the estimation of quantitative</w:t>
      </w:r>
      <w:del w:id="497" w:author="Editor 2" w:date="2024-11-25T04:51:30Z">
        <w:r>
          <w:rPr>
            <w:lang w:val="en-US"/>
          </w:rPr>
          <w:delText>-</w:delText>
        </w:r>
      </w:del>
      <w:ins w:id="498" w:author="Editor 2" w:date="2024-11-25T04:51:30Z">
        <w:r>
          <w:rPr>
            <w:lang w:val="en-US"/>
          </w:rPr>
          <w:t xml:space="preserve"> </w:t>
        </w:r>
      </w:ins>
      <w:r>
        <w:rPr>
          <w:lang w:val="en-US"/>
        </w:rPr>
        <w:t xml:space="preserve">genetic parameters, such as variance components and heritability. These parameters are essential for understanding the genetic basis of traits and predicting responses to selection in breeding programs </w:t>
      </w:r>
      <w:hyperlink r:id="rId75">
        <w:r>
          <w:rPr>
            <w:rStyle w:val="Hyperlink"/>
            <w:lang w:val="en-US"/>
          </w:rPr>
          <w:t>(Visscher et al., 2008)</w:t>
        </w:r>
      </w:hyperlink>
      <w:r>
        <w:rPr>
          <w:lang w:val="en-US"/>
        </w:rPr>
        <w:t>.</w:t>
      </w:r>
    </w:p>
    <w:p>
      <w:pPr>
        <w:pStyle w:val="BodyText"/>
      </w:pPr>
      <w:r>
        <w:rPr>
          <w:lang w:val="en-US"/>
        </w:rPr>
        <w:t xml:space="preserve">To minimize measurement errors and improve the accuracy of genetic parameter estimates, it is essential to analyze </w:t>
      </w:r>
      <w:del w:id="499" w:author="Editor 2" w:date="2024-11-25T04:51:30Z">
        <w:r>
          <w:rPr>
            <w:lang w:val="en-US"/>
          </w:rPr>
          <w:delText>a large number of</w:delText>
        </w:r>
      </w:del>
      <w:ins w:id="500" w:author="Editor 2" w:date="2024-11-25T04:51:30Z">
        <w:r>
          <w:rPr>
            <w:lang w:val="en-US"/>
          </w:rPr>
          <w:t>many</w:t>
        </w:r>
      </w:ins>
      <w:r>
        <w:rPr>
          <w:lang w:val="en-US"/>
        </w:rPr>
        <w:t xml:space="preserve"> genotypes. To address this need, automatic and </w:t>
      </w:r>
      <w:del w:id="501" w:author="Editor 2" w:date="2024-11-25T04:51:30Z">
        <w:r>
          <w:rPr>
            <w:lang w:val="en-US"/>
          </w:rPr>
          <w:delText>semi-automatic</w:delText>
        </w:r>
      </w:del>
      <w:ins w:id="502" w:author="Editor 2" w:date="2024-11-25T04:51:30Z">
        <w:r>
          <w:rPr>
            <w:lang w:val="en-US"/>
          </w:rPr>
          <w:t>semiautomatic</w:t>
        </w:r>
      </w:ins>
      <w:r>
        <w:rPr>
          <w:lang w:val="en-US"/>
        </w:rPr>
        <w:t xml:space="preserve"> methods have been proposed for panicle analysis in crops such as rice and sorghum </w:t>
      </w:r>
      <w:hyperlink r:id="rId76">
        <w:r>
          <w:rPr>
            <w:rStyle w:val="Hyperlink"/>
            <w:lang w:val="en-US"/>
          </w:rPr>
          <w:t>(Kong &amp; Chen, 2021; Zhou et al., 2019)</w:t>
        </w:r>
      </w:hyperlink>
      <w:r>
        <w:rPr>
          <w:lang w:val="en-US"/>
        </w:rPr>
        <w:t xml:space="preserve">. However, these methods often require panicles to be removed from the plants and analyzed under controlled laboratory conditions, which increases both labor and costs. In contrast, our pipeline provides a robust solution for analyzing panicles in a </w:t>
      </w:r>
      <w:del w:id="503" w:author="Editor 2" w:date="2024-11-25T04:51:30Z">
        <w:r>
          <w:rPr>
            <w:lang w:val="en-US"/>
          </w:rPr>
          <w:delText>non-destructive</w:delText>
        </w:r>
      </w:del>
      <w:ins w:id="504" w:author="Editor 2" w:date="2024-11-25T04:51:30Z">
        <w:r>
          <w:rPr>
            <w:lang w:val="en-US"/>
          </w:rPr>
          <w:t>nondestructive</w:t>
        </w:r>
      </w:ins>
      <w:r>
        <w:rPr>
          <w:lang w:val="en-US"/>
        </w:rPr>
        <w:t xml:space="preserve"> manner during crop development under field conditions. This approach allows for the evaluation of panicles directly on the plants, accommodating variable field conditions, such as differences in light, angle, shadows, background color, and photographic devices, which often impact image quality.</w:t>
      </w:r>
    </w:p>
    <w:p>
      <w:pPr>
        <w:pStyle w:val="BodyText"/>
      </w:pPr>
      <w:r>
        <w:rPr>
          <w:lang w:val="en-US"/>
        </w:rPr>
        <w:t>Phenotyping and quantifying panicle traits are crucial</w:t>
      </w:r>
      <w:ins w:id="505" w:author="Editor 2" w:date="2024-11-25T04:51:30Z">
        <w:r>
          <w:rPr>
            <w:lang w:val="en-US"/>
          </w:rPr>
          <w:t>,</w:t>
        </w:r>
      </w:ins>
      <w:r>
        <w:rPr>
          <w:lang w:val="en-US"/>
        </w:rPr>
        <w:t xml:space="preserve"> as they correlate with the yield of quinoa. Several studies have </w:t>
      </w:r>
      <w:del w:id="506" w:author="Editor 2" w:date="2024-11-25T04:51:30Z">
        <w:r>
          <w:rPr>
            <w:lang w:val="en-US"/>
          </w:rPr>
          <w:delText>found a</w:delText>
        </w:r>
      </w:del>
      <w:ins w:id="507" w:author="Editor 2" w:date="2024-11-25T04:51:30Z">
        <w:r>
          <w:rPr>
            <w:lang w:val="en-US"/>
          </w:rPr>
          <w:t>reported</w:t>
        </w:r>
      </w:ins>
      <w:r>
        <w:rPr>
          <w:lang w:val="en-US"/>
        </w:rPr>
        <w:t xml:space="preserve"> positive </w:t>
      </w:r>
      <w:del w:id="508" w:author="Editor 2" w:date="2024-11-25T04:51:30Z">
        <w:r>
          <w:rPr>
            <w:lang w:val="en-US"/>
          </w:rPr>
          <w:delText>correlation</w:delText>
        </w:r>
      </w:del>
      <w:ins w:id="509" w:author="Editor 2" w:date="2024-11-25T04:51:30Z">
        <w:r>
          <w:rPr>
            <w:lang w:val="en-US"/>
          </w:rPr>
          <w:t>correlations</w:t>
        </w:r>
      </w:ins>
      <w:r>
        <w:rPr>
          <w:lang w:val="en-US"/>
        </w:rPr>
        <w:t xml:space="preserve"> between grain yield and both panicle length and panicle width </w:t>
      </w:r>
      <w:hyperlink r:id="rId77">
        <w:r>
          <w:rPr>
            <w:rStyle w:val="Hyperlink"/>
            <w:lang w:val="en-US"/>
          </w:rPr>
          <w:t>(Benlhabib et al., 2016b; Maliro et al., 2017; Santis et al., 2018)</w:t>
        </w:r>
      </w:hyperlink>
      <w:r>
        <w:rPr>
          <w:lang w:val="en-US"/>
        </w:rPr>
        <w:t xml:space="preserve">. We used the ratio between panicle </w:t>
      </w:r>
      <w:del w:id="510" w:author="Editor 2" w:date="2024-11-25T04:51:30Z">
        <w:r>
          <w:rPr>
            <w:lang w:val="en-US"/>
          </w:rPr>
          <w:delText>Width</w:delText>
        </w:r>
      </w:del>
      <w:ins w:id="511" w:author="Editor 2" w:date="2024-11-25T04:51:30Z">
        <w:r>
          <w:rPr>
            <w:lang w:val="en-US"/>
          </w:rPr>
          <w:t>width</w:t>
        </w:r>
      </w:ins>
      <w:r>
        <w:rPr>
          <w:lang w:val="en-US"/>
        </w:rPr>
        <w:t xml:space="preserve"> and </w:t>
      </w:r>
      <w:del w:id="512" w:author="Editor 2" w:date="2024-11-25T04:51:30Z">
        <w:r>
          <w:rPr>
            <w:lang w:val="en-US"/>
          </w:rPr>
          <w:delText>Length</w:delText>
        </w:r>
      </w:del>
      <w:ins w:id="513" w:author="Editor 2" w:date="2024-11-25T04:51:30Z">
        <w:r>
          <w:rPr>
            <w:lang w:val="en-US"/>
          </w:rPr>
          <w:t>length</w:t>
        </w:r>
      </w:ins>
      <w:r>
        <w:rPr>
          <w:lang w:val="en-US"/>
        </w:rPr>
        <w:t xml:space="preserve">, which </w:t>
      </w:r>
      <w:del w:id="514" w:author="Editor 2" w:date="2024-11-25T04:51:30Z">
        <w:r>
          <w:rPr>
            <w:lang w:val="en-US"/>
          </w:rPr>
          <w:delText>exhibits a</w:delText>
        </w:r>
      </w:del>
      <w:ins w:id="515" w:author="Editor 2" w:date="2024-11-25T04:51:30Z">
        <w:r>
          <w:rPr>
            <w:lang w:val="en-US"/>
          </w:rPr>
          <w:t>is</w:t>
        </w:r>
      </w:ins>
      <w:r>
        <w:rPr>
          <w:lang w:val="en-US"/>
        </w:rPr>
        <w:t xml:space="preserve"> 0.86 heritability at maturity </w:t>
      </w:r>
      <w:hyperlink r:id="rId78">
        <w:r>
          <w:rPr>
            <w:rStyle w:val="Hyperlink"/>
            <w:lang w:val="en-US"/>
          </w:rPr>
          <w:t>(Lozano-Isla et al., 2023)</w:t>
        </w:r>
      </w:hyperlink>
      <w:r>
        <w:rPr>
          <w:lang w:val="en-US"/>
        </w:rPr>
        <w:t>. The efficient estimation of quantitative</w:t>
      </w:r>
      <w:del w:id="516" w:author="Editor 2" w:date="2024-11-25T04:51:30Z">
        <w:r>
          <w:rPr>
            <w:lang w:val="en-US"/>
          </w:rPr>
          <w:delText>-</w:delText>
        </w:r>
      </w:del>
      <w:ins w:id="517" w:author="Editor 2" w:date="2024-11-25T04:51:30Z">
        <w:r>
          <w:rPr>
            <w:lang w:val="en-US"/>
          </w:rPr>
          <w:t xml:space="preserve"> </w:t>
        </w:r>
      </w:ins>
      <w:r>
        <w:rPr>
          <w:lang w:val="en-US"/>
        </w:rPr>
        <w:t>genetic parameters for panicle traits is critical for optimizing selection strategies.</w:t>
      </w:r>
    </w:p>
    <w:p>
      <w:pPr>
        <w:pStyle w:val="BodyText"/>
      </w:pPr>
      <w:r>
        <w:rPr>
          <w:lang w:val="en-US"/>
        </w:rPr>
        <w:t>A significant limitation of our analysis was the absence of a scale in the images taken during the selection and registration field trials. This limitation prevented the use of absolute measurements, such as panicle length and width in centimeters, for quantitative genetic analysis. Consequently, we relied on a relative index derived from the ratio of panicle length to width. To address this issue, we included a subset of images from the seed production trial and updated the pipeline to incorporate images with barcodes and scales. These enhancements allowed us to extract panicle traits in centimeters directly from the barcodes and scales, significantly streamlining image processing and subsequent analysis. However, the updated model using scales was unable to accurately predict actual panicle lengths. This shortcoming is likely attributable to two key factors: (i) the limited number of images included in the model update training process</w:t>
      </w:r>
      <w:del w:id="518" w:author="Editor 2" w:date="2024-11-25T04:51:30Z">
        <w:r>
          <w:rPr>
            <w:lang w:val="en-US"/>
          </w:rPr>
          <w:delText>,</w:delText>
        </w:r>
      </w:del>
      <w:r>
        <w:rPr>
          <w:lang w:val="en-US"/>
        </w:rPr>
        <w:t xml:space="preserve"> and (ii) the suboptimal placement of the scale, which was not uniformly distributed around the picture frame during image acquisition. To improve future implementations, we propose the use of a </w:t>
      </w:r>
      <w:del w:id="519" w:author="Editor 2" w:date="2024-11-25T04:51:30Z">
        <w:r>
          <w:rPr>
            <w:lang w:val="en-US"/>
          </w:rPr>
          <w:delText>colored</w:delText>
        </w:r>
      </w:del>
      <w:ins w:id="520" w:author="Editor 2" w:date="2024-11-25T04:51:30Z">
        <w:r>
          <w:rPr>
            <w:lang w:val="en-US"/>
          </w:rPr>
          <w:t>color</w:t>
        </w:r>
      </w:ins>
      <w:r>
        <w:rPr>
          <w:lang w:val="en-US"/>
        </w:rPr>
        <w:t xml:space="preserve"> scale distributed around the board. This adjustment </w:t>
      </w:r>
      <w:del w:id="521" w:author="Editor 2" w:date="2024-11-25T04:51:30Z">
        <w:r>
          <w:rPr>
            <w:lang w:val="en-US"/>
          </w:rPr>
          <w:delText>will enhance</w:delText>
        </w:r>
      </w:del>
      <w:ins w:id="522" w:author="Editor 2" w:date="2024-11-25T04:51:30Z">
        <w:r>
          <w:rPr>
            <w:lang w:val="en-US"/>
          </w:rPr>
          <w:t>enhances</w:t>
        </w:r>
      </w:ins>
      <w:r>
        <w:rPr>
          <w:lang w:val="en-US"/>
        </w:rPr>
        <w:t xml:space="preserve"> evaluation precision by reducing errors caused by color variations under different environmental conditions and variations in the angle of inclination during photo capture (Supplementary File 3, </w:t>
      </w:r>
      <w:hyperlink r:id="rId79">
        <w:r>
          <w:rPr>
            <w:rStyle w:val="Hyperlink"/>
            <w:lang w:val="en-US"/>
          </w:rPr>
          <w:t>Lozano-Isla, (2024a)</w:t>
        </w:r>
      </w:hyperlink>
      <w:r>
        <w:rPr>
          <w:lang w:val="en-US"/>
        </w:rPr>
        <w:t xml:space="preserve">). The incorporation of such a board is crucial for achieving more accurate analysis of images taken directly under field conditions. Despite these limitations, our pipeline is capable of large-scale analysis of panicle images, including those featuring panicles, barcodes, and </w:t>
      </w:r>
      <w:del w:id="523" w:author="Editor 2" w:date="2024-11-25T04:51:30Z">
        <w:r>
          <w:rPr>
            <w:lang w:val="en-US"/>
          </w:rPr>
          <w:delText>colored</w:delText>
        </w:r>
      </w:del>
      <w:ins w:id="524" w:author="Editor 2" w:date="2024-11-25T04:51:30Z">
        <w:r>
          <w:rPr>
            <w:lang w:val="en-US"/>
          </w:rPr>
          <w:t>color</w:t>
        </w:r>
      </w:ins>
      <w:r>
        <w:rPr>
          <w:lang w:val="en-US"/>
        </w:rPr>
        <w:t xml:space="preserve"> scales. Future analyses could also incorporate panicle density, described as lax </w:t>
      </w:r>
      <w:r>
        <w:rPr>
          <w:lang w:val="en-US"/>
        </w:rPr>
        <w:t>versus</w:t>
      </w:r>
      <w:r>
        <w:rPr>
          <w:lang w:val="en-US"/>
        </w:rPr>
        <w:t xml:space="preserve"> compact, as a potentially valuable trait for breeding programs </w:t>
      </w:r>
      <w:hyperlink r:id="rId80">
        <w:r>
          <w:rPr>
            <w:rStyle w:val="Hyperlink"/>
            <w:lang w:val="en-US"/>
          </w:rPr>
          <w:t>(Manjarres-Hernández et al., 2021)</w:t>
        </w:r>
      </w:hyperlink>
      <w:r>
        <w:rPr>
          <w:lang w:val="en-US"/>
        </w:rPr>
        <w:t>.</w:t>
      </w:r>
    </w:p>
    <w:p>
      <w:pPr>
        <w:pStyle w:val="BodyText"/>
      </w:pPr>
      <w:r>
        <w:rPr>
          <w:lang w:val="en-US"/>
        </w:rPr>
        <w:t xml:space="preserve">Capturing panicle images correctly in the field can be more time-consuming than visually scoring the two primary panicle shapes. However, certain parameters, such as </w:t>
      </w:r>
      <w:ins w:id="525" w:author="Editor 2" w:date="2024-11-25T04:51:30Z">
        <w:r>
          <w:rPr>
            <w:lang w:val="en-US"/>
          </w:rPr>
          <w:t xml:space="preserve">the </w:t>
        </w:r>
      </w:ins>
      <w:r>
        <w:rPr>
          <w:lang w:val="en-US"/>
        </w:rPr>
        <w:t xml:space="preserve">panicle area, color, and </w:t>
      </w:r>
      <w:del w:id="526" w:author="Editor 2" w:date="2024-11-25T04:51:30Z">
        <w:r>
          <w:rPr>
            <w:lang w:val="en-US"/>
          </w:rPr>
          <w:delText xml:space="preserve">the </w:delText>
        </w:r>
      </w:del>
      <w:r>
        <w:rPr>
          <w:lang w:val="en-US"/>
        </w:rPr>
        <w:t xml:space="preserve">presence of leaflets, are challenging to assess visually. While color is typically treated as a qualitative trait, the ability to extract precise RGB values from images offers significant potential for genetic analysis, as shown in studies </w:t>
      </w:r>
      <w:del w:id="527" w:author="Editor 2" w:date="2024-11-25T04:51:30Z">
        <w:r>
          <w:rPr>
            <w:lang w:val="en-US"/>
          </w:rPr>
          <w:delText>like</w:delText>
        </w:r>
      </w:del>
      <w:ins w:id="528" w:author="Editor 2" w:date="2024-11-25T04:51:30Z">
        <w:r>
          <w:rPr>
            <w:lang w:val="en-US"/>
          </w:rPr>
          <w:t>such as</w:t>
        </w:r>
      </w:ins>
      <w:r>
        <w:rPr>
          <w:lang w:val="en-US"/>
        </w:rPr>
        <w:t xml:space="preserve"> </w:t>
      </w:r>
      <w:hyperlink r:id="rId81">
        <w:r>
          <w:rPr>
            <w:rStyle w:val="Hyperlink"/>
            <w:lang w:val="en-US"/>
          </w:rPr>
          <w:t>Zhang et al., (2020)</w:t>
        </w:r>
      </w:hyperlink>
      <w:r>
        <w:rPr>
          <w:lang w:val="en-US"/>
        </w:rPr>
        <w:t xml:space="preserve"> on seed color in peanuts. By integrating high-throughput phenotyping techniques with deep learning, it becomes possible to characterize and evaluate the diversity of </w:t>
      </w:r>
      <w:del w:id="529" w:author="Editor 2" w:date="2024-11-25T04:51:30Z">
        <w:r>
          <w:rPr>
            <w:lang w:val="en-US"/>
          </w:rPr>
          <w:delText>a large number of</w:delText>
        </w:r>
      </w:del>
      <w:ins w:id="530" w:author="Editor 2" w:date="2024-11-25T04:51:30Z">
        <w:r>
          <w:rPr>
            <w:lang w:val="en-US"/>
          </w:rPr>
          <w:t>many</w:t>
        </w:r>
      </w:ins>
      <w:r>
        <w:rPr>
          <w:lang w:val="en-US"/>
        </w:rPr>
        <w:t xml:space="preserve"> panicle images, enabling more detailed and objective analyses in quinoa.</w:t>
      </w:r>
    </w:p>
    <w:p>
      <w:pPr>
        <w:pStyle w:val="BodyText"/>
      </w:pPr>
      <w:r>
        <w:rPr>
          <w:lang w:val="en-US"/>
        </w:rPr>
        <w:t>In conclusion, we developed a pipeline that can be directly applied to any set of panicle images without the need for prior model training. The pipeline is user</w:t>
      </w:r>
      <w:del w:id="531" w:author="Editor 2" w:date="2024-11-25T04:51:30Z">
        <w:r>
          <w:rPr>
            <w:lang w:val="en-US"/>
          </w:rPr>
          <w:delText>-</w:delText>
        </w:r>
      </w:del>
      <w:ins w:id="532" w:author="Editor 2" w:date="2024-11-25T04:51:30Z">
        <w:r>
          <w:rPr>
            <w:lang w:val="en-US"/>
          </w:rPr>
          <w:t xml:space="preserve"> </w:t>
        </w:r>
      </w:ins>
      <w:r>
        <w:rPr>
          <w:lang w:val="en-US"/>
        </w:rPr>
        <w:t>friendly, straightforward to execute, and operates efficiently without requiring expensive computational resources, such as GPUs. These features make it particularly well</w:t>
      </w:r>
      <w:del w:id="533" w:author="Editor 2" w:date="2024-11-25T04:51:30Z">
        <w:r>
          <w:rPr>
            <w:lang w:val="en-US"/>
          </w:rPr>
          <w:delText>-</w:delText>
        </w:r>
      </w:del>
      <w:ins w:id="534" w:author="Editor 2" w:date="2024-11-25T04:51:30Z">
        <w:r>
          <w:rPr>
            <w:lang w:val="en-US"/>
          </w:rPr>
          <w:t xml:space="preserve"> </w:t>
        </w:r>
      </w:ins>
      <w:r>
        <w:rPr>
          <w:lang w:val="en-US"/>
        </w:rPr>
        <w:t>suited for quinoa breeders working with limited resources, providing an accessible and effective tool for phenotyping that supports advancements in quinoa breeding programs.</w:t>
      </w:r>
    </w:p>
    <w:p>
      <w:r>
        <w:rPr>
          <w:lang w:val="en-US"/>
        </w:rPr>
        <w:br w:type="page"/>
      </w:r>
    </w:p>
    <w:bookmarkEnd w:id="492"/>
    <w:bookmarkEnd w:id="434"/>
    <w:bookmarkStart w:id="535" w:name="references"/>
    <w:p>
      <w:pPr>
        <w:pStyle w:val="Heading1"/>
      </w:pPr>
      <w:r>
        <w:rPr>
          <w:lang w:val="en-US"/>
        </w:rPr>
        <w:t>REFERENCES</w:t>
      </w:r>
    </w:p>
    <w:p>
      <w:pPr>
        <w:pStyle w:val="FirstParagraph"/>
      </w:pPr>
      <w:hyperlink r:id="rId82">
        <w:r>
          <w:rPr>
            <w:rStyle w:val="Hyperlink"/>
            <w:lang w:val="en-US"/>
          </w:rPr>
          <w:t xml:space="preserve">Allaire, J. J., Teague, C., Scheidegger, C., Xie, Y., &amp; Dervieux, C. (2022). </w:t>
        </w:r>
        <w:r>
          <w:rPr>
            <w:rStyle w:val="Hyperlink"/>
            <w:i/>
            <w:iCs/>
            <w:lang w:val="en-US"/>
          </w:rPr>
          <w:t>Quarto: Open-source scientific and technical publishing system built on Pandoc</w:t>
        </w:r>
        <w:r>
          <w:rPr>
            <w:rStyle w:val="Hyperlink"/>
            <w:lang w:val="en-US"/>
          </w:rPr>
          <w:t xml:space="preserve"> (Versión 0.3) [JavaScript]. https://doi.org/10.5281/zenodo.5960048</w:t>
        </w:r>
      </w:hyperlink>
    </w:p>
    <w:p>
      <w:pPr>
        <w:pStyle w:val="BodyText"/>
      </w:pPr>
      <w:hyperlink r:id="rId82">
        <w:r>
          <w:rPr>
            <w:rStyle w:val="Hyperlink"/>
            <w:lang w:val="en-US"/>
          </w:rPr>
          <w:t xml:space="preserve">Anantharaman, R., Velazquez, M., &amp; Lee, Y. (2018). Utilizing Mask R-CNN for Detection and Segmentation of Oral Diseases. </w:t>
        </w:r>
        <w:r>
          <w:rPr>
            <w:rStyle w:val="Hyperlink"/>
            <w:i/>
            <w:iCs/>
            <w:lang w:val="en-US"/>
          </w:rPr>
          <w:t>2018 IEEE International Conference on Bioinformatics and Biomedicine (BIBM)</w:t>
        </w:r>
        <w:r>
          <w:rPr>
            <w:rStyle w:val="Hyperlink"/>
            <w:lang w:val="en-US"/>
          </w:rPr>
          <w:t>, 2197-2204. https://doi.org/10.1109/BIBM.2018.8621112</w:t>
        </w:r>
      </w:hyperlink>
    </w:p>
    <w:p>
      <w:pPr>
        <w:pStyle w:val="BodyText"/>
      </w:pPr>
      <w:hyperlink r:id="rId82">
        <w:r>
          <w:rPr>
            <w:rStyle w:val="Hyperlink"/>
            <w:lang w:val="en-US"/>
          </w:rPr>
          <w:t xml:space="preserve">Araus, J. L., Kefauver, S. C., Zaman-Allah, M., Olsen, M. S., &amp; Cairns, J. E. (2018). Translating High-Throughput Phenotyping into Genetic Gain. </w:t>
        </w:r>
        <w:r>
          <w:rPr>
            <w:rStyle w:val="Hyperlink"/>
            <w:i/>
            <w:iCs/>
            <w:lang w:val="en-US"/>
          </w:rPr>
          <w:t>Trends in Plant Science</w:t>
        </w:r>
        <w:r>
          <w:rPr>
            <w:rStyle w:val="Hyperlink"/>
            <w:lang w:val="en-US"/>
          </w:rPr>
          <w:t xml:space="preserve">, </w:t>
        </w:r>
        <w:r>
          <w:rPr>
            <w:rStyle w:val="Hyperlink"/>
            <w:i/>
            <w:iCs/>
            <w:lang w:val="en-US"/>
          </w:rPr>
          <w:t>23</w:t>
        </w:r>
        <w:r>
          <w:rPr>
            <w:rStyle w:val="Hyperlink"/>
            <w:lang w:val="en-US"/>
          </w:rPr>
          <w:t>(5), 451-466. https://doi.org/10.1016/j.tplants.2018.02.001</w:t>
        </w:r>
      </w:hyperlink>
    </w:p>
    <w:p>
      <w:pPr>
        <w:pStyle w:val="BodyText"/>
      </w:pPr>
      <w:hyperlink r:id="rId82">
        <w:r>
          <w:rPr>
            <w:rStyle w:val="Hyperlink"/>
            <w:lang w:val="en-US"/>
          </w:rPr>
          <w:t xml:space="preserve">Arya, S., Sandhu, K. S., Singh, J., &amp; kumar, S. (2022). Deep learning: As the new frontier in high-throughput plant phenotyping. </w:t>
        </w:r>
        <w:r>
          <w:rPr>
            <w:rStyle w:val="Hyperlink"/>
            <w:i/>
            <w:iCs/>
            <w:lang w:val="en-US"/>
          </w:rPr>
          <w:t>Euphytica</w:t>
        </w:r>
        <w:r>
          <w:rPr>
            <w:rStyle w:val="Hyperlink"/>
            <w:lang w:val="en-US"/>
          </w:rPr>
          <w:t xml:space="preserve">, </w:t>
        </w:r>
        <w:r>
          <w:rPr>
            <w:rStyle w:val="Hyperlink"/>
            <w:i/>
            <w:iCs/>
            <w:lang w:val="en-US"/>
          </w:rPr>
          <w:t>218</w:t>
        </w:r>
        <w:r>
          <w:rPr>
            <w:rStyle w:val="Hyperlink"/>
            <w:lang w:val="en-US"/>
          </w:rPr>
          <w:t>(4), 47. https://doi.org/10.1007/s10681-022-02992-3</w:t>
        </w:r>
      </w:hyperlink>
    </w:p>
    <w:p>
      <w:pPr>
        <w:pStyle w:val="BodyText"/>
      </w:pPr>
      <w:r>
        <w:rPr>
          <w:lang w:val="en-US"/>
        </w:rPr>
        <w:t xml:space="preserve">[Bates, D., Maechler, M., Bolker  </w:t>
      </w:r>
      <w:hyperlink r:id="rId82">
        <w:r>
          <w:rPr>
            <w:rStyle w:val="Hyperlink"/>
            <w:lang w:val="en-US"/>
          </w:rPr>
          <w:t xml:space="preserve">aut, B., cre, Walker, S., Christensen, R. H. B., Singmann, H., Dai, B., Scheipl, F., Grothendieck, G., Green, P., Fox, J., Bauer, A., simulate.formula), P. N. K. (shared copyright on, Tanaka, E., &amp; Jagan, M. (2024). </w:t>
        </w:r>
        <w:r>
          <w:rPr>
            <w:rStyle w:val="Hyperlink"/>
            <w:i/>
            <w:iCs/>
            <w:lang w:val="en-US"/>
          </w:rPr>
          <w:t>lme4: Linear Mixed-Effects Models using «Eigen» and S4</w:t>
        </w:r>
        <w:r>
          <w:rPr>
            <w:rStyle w:val="Hyperlink"/>
            <w:lang w:val="en-US"/>
          </w:rPr>
          <w:t>. https://doi.org/10.32614/CRAN.package.lme4</w:t>
        </w:r>
      </w:hyperlink>
    </w:p>
    <w:p>
      <w:pPr>
        <w:pStyle w:val="BodyText"/>
      </w:pPr>
      <w:hyperlink r:id="rId82">
        <w:r>
          <w:rPr>
            <w:rStyle w:val="Hyperlink"/>
            <w:lang w:val="en-US"/>
          </w:rPr>
          <w:t xml:space="preserve">Bazile, D., Jacobsen, S.-E., &amp; Verniau, A. (2016a). The Global Expansion of Quinoa: Trends and Limits. </w:t>
        </w:r>
        <w:r>
          <w:rPr>
            <w:rStyle w:val="Hyperlink"/>
            <w:i/>
            <w:iCs/>
            <w:lang w:val="en-US"/>
          </w:rPr>
          <w:t>Frontiers in Plant Science</w:t>
        </w:r>
        <w:r>
          <w:rPr>
            <w:rStyle w:val="Hyperlink"/>
            <w:lang w:val="en-US"/>
          </w:rPr>
          <w:t xml:space="preserve">, </w:t>
        </w:r>
        <w:r>
          <w:rPr>
            <w:rStyle w:val="Hyperlink"/>
            <w:i/>
            <w:iCs/>
            <w:lang w:val="en-US"/>
          </w:rPr>
          <w:t>7</w:t>
        </w:r>
        <w:r>
          <w:rPr>
            <w:rStyle w:val="Hyperlink"/>
            <w:lang w:val="en-US"/>
          </w:rPr>
          <w:t>. https://doi.org/10.3389/fpls.2016.00622</w:t>
        </w:r>
      </w:hyperlink>
    </w:p>
    <w:p>
      <w:pPr>
        <w:pStyle w:val="BodyText"/>
      </w:pPr>
      <w:hyperlink r:id="rId82">
        <w:r>
          <w:rPr>
            <w:rStyle w:val="Hyperlink"/>
            <w:lang w:val="en-US"/>
          </w:rPr>
          <w:t xml:space="preserve">Bazile, D., Jacobsen, S.-E., &amp; Verniau, A. (2016b). The Global Expansion of Quinoa: Trends and Limits. </w:t>
        </w:r>
        <w:r>
          <w:rPr>
            <w:rStyle w:val="Hyperlink"/>
            <w:i/>
            <w:iCs/>
            <w:lang w:val="en-US"/>
          </w:rPr>
          <w:t>Frontiers in Plant Science</w:t>
        </w:r>
        <w:r>
          <w:rPr>
            <w:rStyle w:val="Hyperlink"/>
            <w:lang w:val="en-US"/>
          </w:rPr>
          <w:t xml:space="preserve">, </w:t>
        </w:r>
        <w:r>
          <w:rPr>
            <w:rStyle w:val="Hyperlink"/>
            <w:i/>
            <w:iCs/>
            <w:lang w:val="en-US"/>
          </w:rPr>
          <w:t>7</w:t>
        </w:r>
        <w:r>
          <w:rPr>
            <w:rStyle w:val="Hyperlink"/>
            <w:lang w:val="en-US"/>
          </w:rPr>
          <w:t>. https://doi.org/10.3389/fpls.2016.00622</w:t>
        </w:r>
      </w:hyperlink>
    </w:p>
    <w:p>
      <w:pPr>
        <w:pStyle w:val="BodyText"/>
      </w:pPr>
      <w:hyperlink r:id="rId82">
        <w:r>
          <w:rPr>
            <w:rStyle w:val="Hyperlink"/>
            <w:lang w:val="en-US"/>
          </w:rPr>
          <w:t xml:space="preserve">Bazile, D., Pulvento, C., Verniau, A., Al-Nusairi, M. S., Ba, D., Breidy, J., Hassan, L., Mohammed, M. I., Mambetov, O., Otambekova, M., Sepahvand, N. A., Shams, A., Souici, D., Miri, K., &amp; Padulosi, S. (2016). Worldwide Evaluations of Quinoa: Preliminary Results from Post International Year of Quinoa FAO Projects in Nine Countries. </w:t>
        </w:r>
        <w:r>
          <w:rPr>
            <w:rStyle w:val="Hyperlink"/>
            <w:i/>
            <w:iCs/>
            <w:lang w:val="en-US"/>
          </w:rPr>
          <w:t>Frontiers in Plant Science</w:t>
        </w:r>
        <w:r>
          <w:rPr>
            <w:rStyle w:val="Hyperlink"/>
            <w:lang w:val="en-US"/>
          </w:rPr>
          <w:t xml:space="preserve">, </w:t>
        </w:r>
        <w:r>
          <w:rPr>
            <w:rStyle w:val="Hyperlink"/>
            <w:i/>
            <w:iCs/>
            <w:lang w:val="en-US"/>
          </w:rPr>
          <w:t>7</w:t>
        </w:r>
        <w:r>
          <w:rPr>
            <w:rStyle w:val="Hyperlink"/>
            <w:lang w:val="en-US"/>
          </w:rPr>
          <w:t>. https://doi.org/10.3389/fpls.2016.00850</w:t>
        </w:r>
      </w:hyperlink>
    </w:p>
    <w:p>
      <w:pPr>
        <w:pStyle w:val="BodyText"/>
      </w:pPr>
      <w:hyperlink r:id="rId82">
        <w:r>
          <w:rPr>
            <w:rStyle w:val="Hyperlink"/>
            <w:lang w:val="en-US"/>
          </w:rPr>
          <w:t>Benlhabib, O., Boujartani, N., Maughan, P. J., Jacobsen, S. E., &amp; Jellen, E. N. (2016a). Elevated Genetic Diversity in an F2:6 Population of Quinoa (</w:t>
        </w:r>
        <w:r>
          <w:rPr>
            <w:rStyle w:val="Hyperlink"/>
            <w:i/>
            <w:iCs/>
            <w:lang w:val="en-US"/>
          </w:rPr>
          <w:t>Chenopodium quinoa</w:t>
        </w:r>
        <w:r>
          <w:rPr>
            <w:rStyle w:val="Hyperlink"/>
            <w:lang w:val="en-US"/>
          </w:rPr>
          <w:t>) Developed through an Inte</w:t>
        </w:r>
        <w:r>
          <w:rPr>
            <w:rStyle w:val="Hyperlink"/>
            <w:lang w:val="en-US"/>
          </w:rPr>
          <w:t>r-</w:t>
        </w:r>
        <w:r>
          <w:rPr>
            <w:rStyle w:val="Hyperlink"/>
            <w:lang w:val="en-US"/>
          </w:rPr>
          <w:t xml:space="preserve">ecotype Cross. </w:t>
        </w:r>
        <w:r>
          <w:rPr>
            <w:rStyle w:val="Hyperlink"/>
            <w:i/>
            <w:iCs/>
            <w:lang w:val="en-US"/>
          </w:rPr>
          <w:t>Frontiers in Plant Science</w:t>
        </w:r>
        <w:r>
          <w:rPr>
            <w:rStyle w:val="Hyperlink"/>
            <w:lang w:val="en-US"/>
          </w:rPr>
          <w:t xml:space="preserve">, </w:t>
        </w:r>
        <w:r>
          <w:rPr>
            <w:rStyle w:val="Hyperlink"/>
            <w:i/>
            <w:iCs/>
            <w:lang w:val="en-US"/>
          </w:rPr>
          <w:t>7</w:t>
        </w:r>
        <w:r>
          <w:rPr>
            <w:rStyle w:val="Hyperlink"/>
            <w:lang w:val="en-US"/>
          </w:rPr>
          <w:t>. https://doi.org/10.3389/fpls.2016.01222</w:t>
        </w:r>
      </w:hyperlink>
    </w:p>
    <w:p>
      <w:pPr>
        <w:pStyle w:val="BodyText"/>
      </w:pPr>
      <w:hyperlink r:id="rId82">
        <w:r>
          <w:rPr>
            <w:rStyle w:val="Hyperlink"/>
            <w:lang w:val="en-US"/>
          </w:rPr>
          <w:t>Benlhabib, O., Boujartani, N., Maughan, P. J., Jacobsen, S. E., &amp; Jellen, E. N. (2016b). Elevated Genetic Diversity in an F2:6 Population of Quinoa (Chenopodium quinoa) Developed through an Inte</w:t>
        </w:r>
        <w:r>
          <w:rPr>
            <w:rStyle w:val="Hyperlink"/>
            <w:lang w:val="en-US"/>
          </w:rPr>
          <w:t>r-</w:t>
        </w:r>
        <w:r>
          <w:rPr>
            <w:rStyle w:val="Hyperlink"/>
            <w:lang w:val="en-US"/>
          </w:rPr>
          <w:t xml:space="preserve">ecotype Cross. </w:t>
        </w:r>
        <w:r>
          <w:rPr>
            <w:rStyle w:val="Hyperlink"/>
            <w:i/>
            <w:iCs/>
            <w:lang w:val="en-US"/>
          </w:rPr>
          <w:t>Frontiers in Plant Science</w:t>
        </w:r>
        <w:r>
          <w:rPr>
            <w:rStyle w:val="Hyperlink"/>
            <w:lang w:val="en-US"/>
          </w:rPr>
          <w:t xml:space="preserve">, </w:t>
        </w:r>
        <w:r>
          <w:rPr>
            <w:rStyle w:val="Hyperlink"/>
            <w:i/>
            <w:iCs/>
            <w:lang w:val="en-US"/>
          </w:rPr>
          <w:t>7</w:t>
        </w:r>
        <w:r>
          <w:rPr>
            <w:rStyle w:val="Hyperlink"/>
            <w:lang w:val="en-US"/>
          </w:rPr>
          <w:t>. https://www.frontiersin.org/articles/10.3389/fpls.2016.01222</w:t>
        </w:r>
      </w:hyperlink>
    </w:p>
    <w:p>
      <w:pPr>
        <w:pStyle w:val="BodyText"/>
      </w:pPr>
      <w:hyperlink r:id="rId82">
        <w:r>
          <w:rPr>
            <w:rStyle w:val="Hyperlink"/>
            <w:lang w:val="en-US"/>
          </w:rPr>
          <w:t xml:space="preserve">Bernal-Vasquez, A.-M., Utz, H.-F., &amp; Piepho, H.-P. (2016). Outlier detection methods for generalized lattices: A case study on the transition from ANOVA to REML. </w:t>
        </w:r>
        <w:r>
          <w:rPr>
            <w:rStyle w:val="Hyperlink"/>
            <w:i/>
            <w:iCs/>
            <w:lang w:val="en-US"/>
          </w:rPr>
          <w:t>Theoretical and Applied Genetics</w:t>
        </w:r>
        <w:r>
          <w:rPr>
            <w:rStyle w:val="Hyperlink"/>
            <w:lang w:val="en-US"/>
          </w:rPr>
          <w:t xml:space="preserve">, </w:t>
        </w:r>
        <w:r>
          <w:rPr>
            <w:rStyle w:val="Hyperlink"/>
            <w:i/>
            <w:iCs/>
            <w:lang w:val="en-US"/>
          </w:rPr>
          <w:t>129</w:t>
        </w:r>
        <w:r>
          <w:rPr>
            <w:rStyle w:val="Hyperlink"/>
            <w:lang w:val="en-US"/>
          </w:rPr>
          <w:t>(4), 787-804. https://doi.org/10.1007/s00122-016-2666-6</w:t>
        </w:r>
      </w:hyperlink>
    </w:p>
    <w:p>
      <w:pPr>
        <w:pStyle w:val="BodyText"/>
      </w:pPr>
      <w:hyperlink r:id="rId82">
        <w:r>
          <w:rPr>
            <w:rStyle w:val="Hyperlink"/>
            <w:lang w:val="en-US"/>
          </w:rPr>
          <w:t xml:space="preserve">Bharati, P., &amp; Pramanik, A. (2020). Deep Learning Techniques—R-CNN to Mask R-CNN: A Survey. En A. K. Das, J. Nayak, B. Naik, S. K. Pati, &amp; D. Pelusi (Eds.), </w:t>
        </w:r>
        <w:r>
          <w:rPr>
            <w:rStyle w:val="Hyperlink"/>
            <w:i/>
            <w:iCs/>
            <w:lang w:val="en-US"/>
          </w:rPr>
          <w:t>Computational Intelligence in Pattern Recognition</w:t>
        </w:r>
        <w:r>
          <w:rPr>
            <w:rStyle w:val="Hyperlink"/>
            <w:lang w:val="en-US"/>
          </w:rPr>
          <w:t xml:space="preserve"> (pp. 657-668). Springer. https://doi.org/10.1007/978-981-13-9042-5_56</w:t>
        </w:r>
      </w:hyperlink>
    </w:p>
    <w:p>
      <w:pPr>
        <w:pStyle w:val="BodyText"/>
      </w:pPr>
      <w:hyperlink r:id="rId82">
        <w:r>
          <w:rPr>
            <w:rStyle w:val="Hyperlink"/>
            <w:lang w:val="en-US"/>
          </w:rPr>
          <w:t xml:space="preserve">Bhargava, A., Shukla, S., &amp; Ohri, D. (2006). </w:t>
        </w:r>
        <w:r>
          <w:rPr>
            <w:rStyle w:val="Hyperlink"/>
            <w:i/>
            <w:iCs/>
            <w:lang w:val="en-US"/>
          </w:rPr>
          <w:t>Chenopodium quinoa</w:t>
        </w:r>
        <w:r>
          <w:rPr>
            <w:rStyle w:val="Hyperlink"/>
            <w:lang w:val="en-US"/>
          </w:rPr>
          <w:t xml:space="preserve">—An Indian perspective. </w:t>
        </w:r>
        <w:r>
          <w:rPr>
            <w:rStyle w:val="Hyperlink"/>
            <w:i/>
            <w:iCs/>
            <w:lang w:val="en-US"/>
          </w:rPr>
          <w:t>Industrial Crops and Products</w:t>
        </w:r>
        <w:r>
          <w:rPr>
            <w:rStyle w:val="Hyperlink"/>
            <w:lang w:val="en-US"/>
          </w:rPr>
          <w:t xml:space="preserve">, </w:t>
        </w:r>
        <w:r>
          <w:rPr>
            <w:rStyle w:val="Hyperlink"/>
            <w:i/>
            <w:iCs/>
            <w:lang w:val="en-US"/>
          </w:rPr>
          <w:t>23</w:t>
        </w:r>
        <w:r>
          <w:rPr>
            <w:rStyle w:val="Hyperlink"/>
            <w:lang w:val="en-US"/>
          </w:rPr>
          <w:t>(1), 73-87. https://doi.org/10.1016/j.indcrop.2005.04.002</w:t>
        </w:r>
      </w:hyperlink>
    </w:p>
    <w:p>
      <w:pPr>
        <w:pStyle w:val="BodyText"/>
      </w:pPr>
      <w:hyperlink r:id="rId82">
        <w:r>
          <w:rPr>
            <w:rStyle w:val="Hyperlink"/>
            <w:lang w:val="en-US"/>
          </w:rPr>
          <w:t xml:space="preserve">Bioversity International, Fundación para la Promoción e Investigación de Productos Andinos, Instituto Nacional de Innovación Agropecuaria y Forestal, International Fund for Agricultural Development, &amp; Food and Agriculture Organization of the United Nations. (2013). </w:t>
        </w:r>
        <w:r>
          <w:rPr>
            <w:rStyle w:val="Hyperlink"/>
            <w:i/>
            <w:iCs/>
            <w:lang w:val="en-US"/>
          </w:rPr>
          <w:t>Descriptors for quinoa (</w:t>
        </w:r>
        <w:r>
          <w:rPr>
            <w:rStyle w:val="Hyperlink"/>
            <w:lang w:val="en-US"/>
          </w:rPr>
          <w:t xml:space="preserve">Chenopodium quinoa </w:t>
        </w:r>
        <w:r>
          <w:rPr>
            <w:rStyle w:val="Hyperlink"/>
            <w:i/>
            <w:iCs/>
            <w:lang w:val="en-US"/>
          </w:rPr>
          <w:t>Willd) and wild relatives</w:t>
        </w:r>
        <w:r>
          <w:rPr>
            <w:rStyle w:val="Hyperlink"/>
            <w:lang w:val="en-US"/>
          </w:rPr>
          <w:t>. Bioversity International. https://cgspace.cgiar.org/handle/10568/69165</w:t>
        </w:r>
        <w:r>
          <w:rPr>
            <w:rStyle w:val="Hyperlink"/>
            <w:i/>
            <w:iCs/>
            <w:lang w:val="en-US"/>
          </w:rPr>
          <w:t>​</w:t>
        </w:r>
        <w:r>
          <w:rPr>
            <w:rStyle w:val="Hyperlink"/>
            <w:lang w:val="en-US"/>
          </w:rPr>
          <w:t>​</w:t>
        </w:r>
      </w:hyperlink>
    </w:p>
    <w:p>
      <w:pPr>
        <w:pStyle w:val="BodyText"/>
      </w:pPr>
      <w:hyperlink r:id="rId82">
        <w:r>
          <w:rPr>
            <w:rStyle w:val="Hyperlink"/>
            <w:lang w:val="en-US"/>
          </w:rPr>
          <w:t xml:space="preserve">Böndel, K. B., &amp; Schmid, K. J. (2021). Quinoa Diversity and Its Implications for Breeding. En S. M. Schmöckel (Ed.), </w:t>
        </w:r>
        <w:r>
          <w:rPr>
            <w:rStyle w:val="Hyperlink"/>
            <w:i/>
            <w:iCs/>
            <w:lang w:val="en-US"/>
          </w:rPr>
          <w:t>The Quinoa Genome</w:t>
        </w:r>
        <w:r>
          <w:rPr>
            <w:rStyle w:val="Hyperlink"/>
            <w:lang w:val="en-US"/>
          </w:rPr>
          <w:t xml:space="preserve"> (pp. 107-118). Springer International Publishing. https://doi.org/10.1007/978-3-030-65237-1_7</w:t>
        </w:r>
      </w:hyperlink>
    </w:p>
    <w:p>
      <w:pPr>
        <w:pStyle w:val="BodyText"/>
      </w:pPr>
      <w:hyperlink r:id="rId82">
        <w:r>
          <w:rPr>
            <w:rStyle w:val="Hyperlink"/>
            <w:lang w:val="en-US"/>
          </w:rPr>
          <w:t xml:space="preserve">Buntaran, H., Piepho, H.-P., Schmidt, P., Rydén, J., Halling, M., &amp; Forkman, J. (2020). Cross-validation of stagewise mixed-model analysis of Swedish variety trials with winter wheat and spring barley. </w:t>
        </w:r>
        <w:r>
          <w:rPr>
            <w:rStyle w:val="Hyperlink"/>
            <w:i/>
            <w:iCs/>
            <w:lang w:val="en-US"/>
          </w:rPr>
          <w:t>Crop Science</w:t>
        </w:r>
        <w:r>
          <w:rPr>
            <w:rStyle w:val="Hyperlink"/>
            <w:lang w:val="en-US"/>
          </w:rPr>
          <w:t xml:space="preserve">, </w:t>
        </w:r>
        <w:r>
          <w:rPr>
            <w:rStyle w:val="Hyperlink"/>
            <w:i/>
            <w:iCs/>
            <w:lang w:val="en-US"/>
          </w:rPr>
          <w:t>60</w:t>
        </w:r>
        <w:r>
          <w:rPr>
            <w:rStyle w:val="Hyperlink"/>
            <w:lang w:val="en-US"/>
          </w:rPr>
          <w:t>(5), 2221-2240. https://doi.org/10.1002/csc2.20177</w:t>
        </w:r>
      </w:hyperlink>
    </w:p>
    <w:p>
      <w:pPr>
        <w:pStyle w:val="BodyText"/>
      </w:pPr>
      <w:hyperlink r:id="rId82">
        <w:r>
          <w:rPr>
            <w:rStyle w:val="Hyperlink"/>
            <w:lang w:val="en-US"/>
          </w:rPr>
          <w:t xml:space="preserve">Chandra, S., Dwivedi, P., Baig, M. M. V., &amp; Shinde, L. P. (2018). Importance of quinoa and amaranth in food security. </w:t>
        </w:r>
        <w:r>
          <w:rPr>
            <w:rStyle w:val="Hyperlink"/>
            <w:i/>
            <w:iCs/>
            <w:lang w:val="en-US"/>
          </w:rPr>
          <w:t>Journal of Agriculture and Ecology</w:t>
        </w:r>
        <w:r>
          <w:rPr>
            <w:rStyle w:val="Hyperlink"/>
            <w:lang w:val="en-US"/>
          </w:rPr>
          <w:t xml:space="preserve">, </w:t>
        </w:r>
        <w:r>
          <w:rPr>
            <w:rStyle w:val="Hyperlink"/>
            <w:i/>
            <w:iCs/>
            <w:lang w:val="en-US"/>
          </w:rPr>
          <w:t>5</w:t>
        </w:r>
        <w:r>
          <w:rPr>
            <w:rStyle w:val="Hyperlink"/>
            <w:lang w:val="en-US"/>
          </w:rPr>
          <w:t>, 26-37. https://saaer.org.in/journals/index.php/jae/article/view/100</w:t>
        </w:r>
      </w:hyperlink>
    </w:p>
    <w:p>
      <w:pPr>
        <w:pStyle w:val="BodyText"/>
      </w:pPr>
      <w:hyperlink r:id="rId82">
        <w:r>
          <w:rPr>
            <w:rStyle w:val="Hyperlink"/>
            <w:lang w:val="en-US"/>
          </w:rPr>
          <w:t xml:space="preserve">Chiao, J.-Y., Chen, K.-Y., Liao, K. Y.-K., Hsieh, P.-H., Zhang, G., &amp; Huang, T.-C. (2019). Detection and classification the breast tumors using mask R-CNN on sonograms. </w:t>
        </w:r>
        <w:r>
          <w:rPr>
            <w:rStyle w:val="Hyperlink"/>
            <w:i/>
            <w:iCs/>
            <w:lang w:val="en-US"/>
          </w:rPr>
          <w:t>Medicine</w:t>
        </w:r>
        <w:r>
          <w:rPr>
            <w:rStyle w:val="Hyperlink"/>
            <w:lang w:val="en-US"/>
          </w:rPr>
          <w:t xml:space="preserve">, </w:t>
        </w:r>
        <w:r>
          <w:rPr>
            <w:rStyle w:val="Hyperlink"/>
            <w:i/>
            <w:iCs/>
            <w:lang w:val="en-US"/>
          </w:rPr>
          <w:t>98</w:t>
        </w:r>
        <w:r>
          <w:rPr>
            <w:rStyle w:val="Hyperlink"/>
            <w:lang w:val="en-US"/>
          </w:rPr>
          <w:t>(19), e15200. https://doi.org/10.1097/MD.0000000000015200</w:t>
        </w:r>
      </w:hyperlink>
    </w:p>
    <w:p>
      <w:pPr>
        <w:pStyle w:val="BodyText"/>
      </w:pPr>
      <w:hyperlink r:id="rId82">
        <w:r>
          <w:rPr>
            <w:rStyle w:val="Hyperlink"/>
            <w:lang w:val="en-US"/>
          </w:rPr>
          <w:t xml:space="preserve">Craine, E. B., Davies, A., Packer, D., Miller, N. D., Schmöckel, S. M., Spalding, E. P., Tester, M., &amp; Murphy, K. M. (2023). A comprehensive characterization of agronomic and end-use quality phenotypes across a quinoa world core collection. </w:t>
        </w:r>
        <w:r>
          <w:rPr>
            <w:rStyle w:val="Hyperlink"/>
            <w:i/>
            <w:iCs/>
            <w:lang w:val="en-US"/>
          </w:rPr>
          <w:t>Frontiers in Plant Science</w:t>
        </w:r>
        <w:r>
          <w:rPr>
            <w:rStyle w:val="Hyperlink"/>
            <w:lang w:val="en-US"/>
          </w:rPr>
          <w:t xml:space="preserve">, </w:t>
        </w:r>
        <w:r>
          <w:rPr>
            <w:rStyle w:val="Hyperlink"/>
            <w:i/>
            <w:iCs/>
            <w:lang w:val="en-US"/>
          </w:rPr>
          <w:t>14</w:t>
        </w:r>
        <w:r>
          <w:rPr>
            <w:rStyle w:val="Hyperlink"/>
            <w:lang w:val="en-US"/>
          </w:rPr>
          <w:t>, 1101547. https://doi.org/10.3389/fpls.2023.1101547</w:t>
        </w:r>
      </w:hyperlink>
    </w:p>
    <w:p>
      <w:pPr>
        <w:pStyle w:val="BodyText"/>
      </w:pPr>
      <w:hyperlink r:id="rId82">
        <w:r>
          <w:rPr>
            <w:rStyle w:val="Hyperlink"/>
            <w:lang w:val="en-US"/>
          </w:rPr>
          <w:t xml:space="preserve">Dutta, A., &amp; Zisserman, A. (2019). The VIA Annotation Software for Images, Audio and Video. </w:t>
        </w:r>
        <w:r>
          <w:rPr>
            <w:rStyle w:val="Hyperlink"/>
            <w:i/>
            <w:iCs/>
            <w:lang w:val="en-US"/>
          </w:rPr>
          <w:t>Proceedings of the 27th ACM International Conference on Multimedia</w:t>
        </w:r>
        <w:r>
          <w:rPr>
            <w:rStyle w:val="Hyperlink"/>
            <w:lang w:val="en-US"/>
          </w:rPr>
          <w:t>, 2276-2279. https://doi.org/10.1145/3343031.3350535</w:t>
        </w:r>
      </w:hyperlink>
    </w:p>
    <w:p>
      <w:pPr>
        <w:pStyle w:val="BodyText"/>
      </w:pPr>
      <w:hyperlink r:id="rId82">
        <w:r>
          <w:rPr>
            <w:rStyle w:val="Hyperlink"/>
            <w:lang w:val="en-US"/>
          </w:rPr>
          <w:t xml:space="preserve">Fox, J., Weisberg, S., Price, B., Adler, D., Bates, D., Baud-Bovy, G., Bolker, B., Ellison, S., Firth, D., Friendly, M., Gorjanc, G., Graves, S., Heiberger, R., Krivitsky, P., Laboissiere, R., Maechler, M., Monette, G., Murdoch, D., Nilsson, H., … R-Core. (2024). </w:t>
        </w:r>
        <w:r>
          <w:rPr>
            <w:rStyle w:val="Hyperlink"/>
            <w:i/>
            <w:iCs/>
            <w:lang w:val="en-US"/>
          </w:rPr>
          <w:t>car: Companion to Applied Regression</w:t>
        </w:r>
        <w:r>
          <w:rPr>
            <w:rStyle w:val="Hyperlink"/>
            <w:lang w:val="en-US"/>
          </w:rPr>
          <w:t>. https://doi.org/10.32614/CRAN.package.car</w:t>
        </w:r>
      </w:hyperlink>
    </w:p>
    <w:p>
      <w:pPr>
        <w:pStyle w:val="BodyText"/>
      </w:pPr>
      <w:hyperlink r:id="rId82">
        <w:r>
          <w:rPr>
            <w:rStyle w:val="Hyperlink"/>
            <w:lang w:val="en-US"/>
          </w:rPr>
          <w:t xml:space="preserve">Fujiyoshi, H., Hirakawa, T., &amp; Yamashita, T. (2019). Deep learning-based image recognition for autonomous driving. </w:t>
        </w:r>
        <w:r>
          <w:rPr>
            <w:rStyle w:val="Hyperlink"/>
            <w:i/>
            <w:iCs/>
            <w:lang w:val="en-US"/>
          </w:rPr>
          <w:t>IATSS Research</w:t>
        </w:r>
        <w:r>
          <w:rPr>
            <w:rStyle w:val="Hyperlink"/>
            <w:lang w:val="en-US"/>
          </w:rPr>
          <w:t xml:space="preserve">, </w:t>
        </w:r>
        <w:r>
          <w:rPr>
            <w:rStyle w:val="Hyperlink"/>
            <w:i/>
            <w:iCs/>
            <w:lang w:val="en-US"/>
          </w:rPr>
          <w:t>43</w:t>
        </w:r>
        <w:r>
          <w:rPr>
            <w:rStyle w:val="Hyperlink"/>
            <w:lang w:val="en-US"/>
          </w:rPr>
          <w:t>(4), 244-252. https://doi.org/10.1016/j.iatssr.2019.11.008</w:t>
        </w:r>
      </w:hyperlink>
    </w:p>
    <w:p>
      <w:pPr>
        <w:pStyle w:val="BodyText"/>
      </w:pPr>
      <w:hyperlink r:id="rId82">
        <w:r>
          <w:rPr>
            <w:rStyle w:val="Hyperlink"/>
            <w:lang w:val="en-US"/>
          </w:rPr>
          <w:t xml:space="preserve">Gandarillas, H. (1974). </w:t>
        </w:r>
        <w:r>
          <w:rPr>
            <w:rStyle w:val="Hyperlink"/>
            <w:i/>
            <w:iCs/>
            <w:lang w:val="en-US"/>
          </w:rPr>
          <w:t>Genética y origen de la quinua</w:t>
        </w:r>
        <w:r>
          <w:rPr>
            <w:rStyle w:val="Hyperlink"/>
            <w:lang w:val="en-US"/>
          </w:rPr>
          <w:t xml:space="preserve"> (No. Boletín informativo N</w:t>
        </w:r>
        <w:r>
          <w:rPr>
            <w:rStyle w:val="Hyperlink"/>
            <w:vertAlign w:val="superscript"/>
            <w:lang w:val="en-US"/>
          </w:rPr>
          <w:t>o</w:t>
        </w:r>
        <w:r>
          <w:rPr>
            <w:rStyle w:val="Hyperlink"/>
            <w:lang w:val="en-US"/>
          </w:rPr>
          <w:t xml:space="preserve"> 9). Instituto Nacional del Trigo.</w:t>
        </w:r>
      </w:hyperlink>
    </w:p>
    <w:p>
      <w:pPr>
        <w:pStyle w:val="BodyText"/>
      </w:pPr>
      <w:hyperlink r:id="rId82">
        <w:r>
          <w:rPr>
            <w:rStyle w:val="Hyperlink"/>
            <w:lang w:val="en-US"/>
          </w:rPr>
          <w:t xml:space="preserve">Ganesh, P., Volle, K., Burks, T. F., &amp; Mehta, S. S. (2019). Deep Orange: Mask R-CNN based Orange Detection and Segmentation. </w:t>
        </w:r>
        <w:r>
          <w:rPr>
            <w:rStyle w:val="Hyperlink"/>
            <w:i/>
            <w:iCs/>
            <w:lang w:val="en-US"/>
          </w:rPr>
          <w:t>IFAC-PapersOnLine</w:t>
        </w:r>
        <w:r>
          <w:rPr>
            <w:rStyle w:val="Hyperlink"/>
            <w:lang w:val="en-US"/>
          </w:rPr>
          <w:t xml:space="preserve">, </w:t>
        </w:r>
        <w:r>
          <w:rPr>
            <w:rStyle w:val="Hyperlink"/>
            <w:i/>
            <w:iCs/>
            <w:lang w:val="en-US"/>
          </w:rPr>
          <w:t>52</w:t>
        </w:r>
        <w:r>
          <w:rPr>
            <w:rStyle w:val="Hyperlink"/>
            <w:lang w:val="en-US"/>
          </w:rPr>
          <w:t>(30), 70-75. https://doi.org/10.1016/j.ifacol.2019.12.499</w:t>
        </w:r>
      </w:hyperlink>
    </w:p>
    <w:p>
      <w:pPr>
        <w:pStyle w:val="BodyText"/>
      </w:pPr>
      <w:hyperlink r:id="rId82">
        <w:r>
          <w:rPr>
            <w:rStyle w:val="Hyperlink"/>
            <w:lang w:val="en-US"/>
          </w:rPr>
          <w:t xml:space="preserve">Grenfell-Shaw, L., &amp; Tester, M. (2021). Abiotic Stress Tolerance in Quinoa. En S. M. Schmöckel (Ed.), </w:t>
        </w:r>
        <w:r>
          <w:rPr>
            <w:rStyle w:val="Hyperlink"/>
            <w:i/>
            <w:iCs/>
            <w:lang w:val="en-US"/>
          </w:rPr>
          <w:t>The Quinoa Genome</w:t>
        </w:r>
        <w:r>
          <w:rPr>
            <w:rStyle w:val="Hyperlink"/>
            <w:lang w:val="en-US"/>
          </w:rPr>
          <w:t xml:space="preserve"> (pp. 139-167). Springer International Publishing. https://doi.org/10.1007/978-3-030-65237-1_9</w:t>
        </w:r>
      </w:hyperlink>
    </w:p>
    <w:p>
      <w:pPr>
        <w:pStyle w:val="BodyText"/>
      </w:pPr>
      <w:hyperlink r:id="rId82">
        <w:r>
          <w:rPr>
            <w:rStyle w:val="Hyperlink"/>
            <w:lang w:val="en-US"/>
          </w:rPr>
          <w:t xml:space="preserve">He, K., Gkioxari, G., Dollár, P., &amp; Girshick, R. (2018). Mask R-CNN. </w:t>
        </w:r>
        <w:r>
          <w:rPr>
            <w:rStyle w:val="Hyperlink"/>
            <w:i/>
            <w:iCs/>
            <w:lang w:val="en-US"/>
          </w:rPr>
          <w:t>arXiv:1703.06870 [cs]</w:t>
        </w:r>
        <w:r>
          <w:rPr>
            <w:rStyle w:val="Hyperlink"/>
            <w:lang w:val="en-US"/>
          </w:rPr>
          <w:t>. http://arxiv.org/abs/1703.06870</w:t>
        </w:r>
      </w:hyperlink>
    </w:p>
    <w:p>
      <w:pPr>
        <w:pStyle w:val="BodyText"/>
      </w:pPr>
      <w:hyperlink r:id="rId82">
        <w:r>
          <w:rPr>
            <w:rStyle w:val="Hyperlink"/>
            <w:lang w:val="en-US"/>
          </w:rPr>
          <w:t xml:space="preserve">Hellin, J., &amp; Higman, S. (2005). Crop diversity and livelihood security in the andes. </w:t>
        </w:r>
        <w:r>
          <w:rPr>
            <w:rStyle w:val="Hyperlink"/>
            <w:i/>
            <w:iCs/>
            <w:lang w:val="en-US"/>
          </w:rPr>
          <w:t>Development in Practice</w:t>
        </w:r>
        <w:r>
          <w:rPr>
            <w:rStyle w:val="Hyperlink"/>
            <w:lang w:val="en-US"/>
          </w:rPr>
          <w:t xml:space="preserve">, </w:t>
        </w:r>
        <w:r>
          <w:rPr>
            <w:rStyle w:val="Hyperlink"/>
            <w:i/>
            <w:iCs/>
            <w:lang w:val="en-US"/>
          </w:rPr>
          <w:t>15</w:t>
        </w:r>
        <w:r>
          <w:rPr>
            <w:rStyle w:val="Hyperlink"/>
            <w:lang w:val="en-US"/>
          </w:rPr>
          <w:t>(2), 165-174. https://doi.org/10.1080/09614520500041344</w:t>
        </w:r>
      </w:hyperlink>
    </w:p>
    <w:p>
      <w:pPr>
        <w:pStyle w:val="BodyText"/>
      </w:pPr>
      <w:hyperlink r:id="rId82">
        <w:r>
          <w:rPr>
            <w:rStyle w:val="Hyperlink"/>
            <w:lang w:val="en-US"/>
          </w:rPr>
          <w:t xml:space="preserve">Hothorn, T., Bretz, F., Westfall, P., Heiberger, R. M., Schuetzenmeister, A., &amp; Scheibe, S. (2024). </w:t>
        </w:r>
        <w:r>
          <w:rPr>
            <w:rStyle w:val="Hyperlink"/>
            <w:i/>
            <w:iCs/>
            <w:lang w:val="en-US"/>
          </w:rPr>
          <w:t>multcomp: Simultaneous Inference in General Parametric Models</w:t>
        </w:r>
        <w:r>
          <w:rPr>
            <w:rStyle w:val="Hyperlink"/>
            <w:lang w:val="en-US"/>
          </w:rPr>
          <w:t>. https://doi.org/10.32614/CRAN.package.multcomp</w:t>
        </w:r>
      </w:hyperlink>
    </w:p>
    <w:p>
      <w:pPr>
        <w:pStyle w:val="BodyText"/>
      </w:pPr>
      <w:hyperlink r:id="rId82">
        <w:r>
          <w:rPr>
            <w:rStyle w:val="Hyperlink"/>
            <w:lang w:val="en-US"/>
          </w:rPr>
          <w:t xml:space="preserve">Jaccard, P. (1901). Etude comparative de la distribution florale dans une portion des Alpes et des Jura. </w:t>
        </w:r>
        <w:r>
          <w:rPr>
            <w:rStyle w:val="Hyperlink"/>
            <w:i/>
            <w:iCs/>
            <w:lang w:val="en-US"/>
          </w:rPr>
          <w:t>Bull Soc Vaudoise Sci Nat</w:t>
        </w:r>
        <w:r>
          <w:rPr>
            <w:rStyle w:val="Hyperlink"/>
            <w:lang w:val="en-US"/>
          </w:rPr>
          <w:t xml:space="preserve">, </w:t>
        </w:r>
        <w:r>
          <w:rPr>
            <w:rStyle w:val="Hyperlink"/>
            <w:i/>
            <w:iCs/>
            <w:lang w:val="en-US"/>
          </w:rPr>
          <w:t>37</w:t>
        </w:r>
        <w:r>
          <w:rPr>
            <w:rStyle w:val="Hyperlink"/>
            <w:lang w:val="en-US"/>
          </w:rPr>
          <w:t>, 547-579. https://cir.nii.ac.jp/crid/1570009750546179712</w:t>
        </w:r>
      </w:hyperlink>
    </w:p>
    <w:p>
      <w:pPr>
        <w:pStyle w:val="BodyText"/>
      </w:pPr>
      <w:hyperlink r:id="rId82">
        <w:r>
          <w:rPr>
            <w:rStyle w:val="Hyperlink"/>
            <w:lang w:val="en-US"/>
          </w:rPr>
          <w:t xml:space="preserve">Jacobsen, S.-E. (2003). The Worldwide Potential for Quinoa (Chenopodium quinoaWilld.). </w:t>
        </w:r>
        <w:r>
          <w:rPr>
            <w:rStyle w:val="Hyperlink"/>
            <w:i/>
            <w:iCs/>
            <w:lang w:val="en-US"/>
          </w:rPr>
          <w:t>Food Reviews International</w:t>
        </w:r>
        <w:r>
          <w:rPr>
            <w:rStyle w:val="Hyperlink"/>
            <w:lang w:val="en-US"/>
          </w:rPr>
          <w:t xml:space="preserve">, </w:t>
        </w:r>
        <w:r>
          <w:rPr>
            <w:rStyle w:val="Hyperlink"/>
            <w:i/>
            <w:iCs/>
            <w:lang w:val="en-US"/>
          </w:rPr>
          <w:t>19</w:t>
        </w:r>
        <w:r>
          <w:rPr>
            <w:rStyle w:val="Hyperlink"/>
            <w:lang w:val="en-US"/>
          </w:rPr>
          <w:t>(1-2), 167-177. https://doi.org/10.1081/FRI-120018883</w:t>
        </w:r>
      </w:hyperlink>
    </w:p>
    <w:p>
      <w:pPr>
        <w:pStyle w:val="BodyText"/>
      </w:pPr>
      <w:hyperlink r:id="rId82">
        <w:r>
          <w:rPr>
            <w:rStyle w:val="Hyperlink"/>
            <w:lang w:val="en-US"/>
          </w:rPr>
          <w:t xml:space="preserve">Jarvis, D. E., Ho, Y. S., Lightfoot, D. J., Schmöckel, S. M., Li, B., Borm, T. J. A., Ohyanagi, H., Mineta, K., Michell, C. T., Saber, N., Kharbatia, N. M., Rupper, R. R., Sharp, A. R., Dally, N., Boughton, B. A., Woo, Y. H., Gao, G., Schijlen, E. G. W. M., Guo, X., … Tester, M. (2017). The genome of </w:t>
        </w:r>
        <w:r>
          <w:rPr>
            <w:rStyle w:val="Hyperlink"/>
            <w:i/>
            <w:iCs/>
            <w:lang w:val="en-US"/>
          </w:rPr>
          <w:t>Chenopodium quinoa</w:t>
        </w:r>
        <w:r>
          <w:rPr>
            <w:rStyle w:val="Hyperlink"/>
            <w:lang w:val="en-US"/>
          </w:rPr>
          <w:t xml:space="preserve">. </w:t>
        </w:r>
        <w:r>
          <w:rPr>
            <w:rStyle w:val="Hyperlink"/>
            <w:i/>
            <w:iCs/>
            <w:lang w:val="en-US"/>
          </w:rPr>
          <w:t>Nature</w:t>
        </w:r>
        <w:r>
          <w:rPr>
            <w:rStyle w:val="Hyperlink"/>
            <w:lang w:val="en-US"/>
          </w:rPr>
          <w:t xml:space="preserve">, </w:t>
        </w:r>
        <w:r>
          <w:rPr>
            <w:rStyle w:val="Hyperlink"/>
            <w:i/>
            <w:iCs/>
            <w:lang w:val="en-US"/>
          </w:rPr>
          <w:t>542</w:t>
        </w:r>
        <w:r>
          <w:rPr>
            <w:rStyle w:val="Hyperlink"/>
            <w:lang w:val="en-US"/>
          </w:rPr>
          <w:t>(7641), 307-312. https://doi.org/10.1038/nature21370</w:t>
        </w:r>
      </w:hyperlink>
    </w:p>
    <w:p>
      <w:pPr>
        <w:pStyle w:val="BodyText"/>
      </w:pPr>
      <w:hyperlink r:id="rId82">
        <w:r>
          <w:rPr>
            <w:rStyle w:val="Hyperlink"/>
            <w:lang w:val="en-US"/>
          </w:rPr>
          <w:t xml:space="preserve">Jia, W., Tian, Y., Luo, R., Zhang, Z., Lian, J., &amp; Zheng, Y. (2020). Detection and segmentation of overlapped fruits based on optimized mask R-CNN application in apple harvesting robot. </w:t>
        </w:r>
        <w:r>
          <w:rPr>
            <w:rStyle w:val="Hyperlink"/>
            <w:i/>
            <w:iCs/>
            <w:lang w:val="en-US"/>
          </w:rPr>
          <w:t>Computers and Electronics in Agriculture</w:t>
        </w:r>
        <w:r>
          <w:rPr>
            <w:rStyle w:val="Hyperlink"/>
            <w:lang w:val="en-US"/>
          </w:rPr>
          <w:t xml:space="preserve">, </w:t>
        </w:r>
        <w:r>
          <w:rPr>
            <w:rStyle w:val="Hyperlink"/>
            <w:i/>
            <w:iCs/>
            <w:lang w:val="en-US"/>
          </w:rPr>
          <w:t>172</w:t>
        </w:r>
        <w:r>
          <w:rPr>
            <w:rStyle w:val="Hyperlink"/>
            <w:lang w:val="en-US"/>
          </w:rPr>
          <w:t>, 105380. https://doi.org/10.1016/j.compag.2020.105380</w:t>
        </w:r>
      </w:hyperlink>
    </w:p>
    <w:p>
      <w:pPr>
        <w:pStyle w:val="BodyText"/>
      </w:pPr>
      <w:hyperlink r:id="rId82">
        <w:r>
          <w:rPr>
            <w:rStyle w:val="Hyperlink"/>
            <w:lang w:val="en-US"/>
          </w:rPr>
          <w:t xml:space="preserve">Jung, A. (2022). </w:t>
        </w:r>
        <w:r>
          <w:rPr>
            <w:rStyle w:val="Hyperlink"/>
            <w:i/>
            <w:iCs/>
            <w:lang w:val="en-US"/>
          </w:rPr>
          <w:t>imgaug: Image augmentation library for deep neural networks</w:t>
        </w:r>
        <w:r>
          <w:rPr>
            <w:rStyle w:val="Hyperlink"/>
            <w:lang w:val="en-US"/>
          </w:rPr>
          <w:t xml:space="preserve"> (Versión 0.4.0) [Python; OS Independent]. https://github.com/aleju/imgaug</w:t>
        </w:r>
      </w:hyperlink>
    </w:p>
    <w:p>
      <w:pPr>
        <w:pStyle w:val="BodyText"/>
      </w:pPr>
      <w:hyperlink r:id="rId82">
        <w:r>
          <w:rPr>
            <w:rStyle w:val="Hyperlink"/>
            <w:lang w:val="en-US"/>
          </w:rPr>
          <w:t xml:space="preserve">Kang, F., Li, J., Wang, C., &amp; Wang, F. (2023). A Lightweight Neural Network-Based Method for Identifying Early-Blight and Late-Blight Leaves of Potato. </w:t>
        </w:r>
        <w:r>
          <w:rPr>
            <w:rStyle w:val="Hyperlink"/>
            <w:i/>
            <w:iCs/>
            <w:lang w:val="en-US"/>
          </w:rPr>
          <w:t>Applied Sciences</w:t>
        </w:r>
        <w:r>
          <w:rPr>
            <w:rStyle w:val="Hyperlink"/>
            <w:lang w:val="en-US"/>
          </w:rPr>
          <w:t xml:space="preserve">, </w:t>
        </w:r>
        <w:r>
          <w:rPr>
            <w:rStyle w:val="Hyperlink"/>
            <w:i/>
            <w:iCs/>
            <w:lang w:val="en-US"/>
          </w:rPr>
          <w:t>13</w:t>
        </w:r>
        <w:r>
          <w:rPr>
            <w:rStyle w:val="Hyperlink"/>
            <w:lang w:val="en-US"/>
          </w:rPr>
          <w:t>(3), Article 3. https://doi.org/10.3390/app13031487</w:t>
        </w:r>
      </w:hyperlink>
    </w:p>
    <w:p>
      <w:pPr>
        <w:pStyle w:val="BodyText"/>
      </w:pPr>
      <w:hyperlink r:id="rId82">
        <w:r>
          <w:rPr>
            <w:rStyle w:val="Hyperlink"/>
            <w:lang w:val="en-US"/>
          </w:rPr>
          <w:t xml:space="preserve">Kienbaum, L., Correa Abondano, M., Blas, R., &amp; Schmid, K. (2021). DeepCob: Precise and high-throughput analysis of maize cob geometry using deep learning with an application in genebank phenomics. </w:t>
        </w:r>
        <w:r>
          <w:rPr>
            <w:rStyle w:val="Hyperlink"/>
            <w:i/>
            <w:iCs/>
            <w:lang w:val="en-US"/>
          </w:rPr>
          <w:t>Plant Methods</w:t>
        </w:r>
        <w:r>
          <w:rPr>
            <w:rStyle w:val="Hyperlink"/>
            <w:lang w:val="en-US"/>
          </w:rPr>
          <w:t xml:space="preserve">, </w:t>
        </w:r>
        <w:r>
          <w:rPr>
            <w:rStyle w:val="Hyperlink"/>
            <w:i/>
            <w:iCs/>
            <w:lang w:val="en-US"/>
          </w:rPr>
          <w:t>17</w:t>
        </w:r>
        <w:r>
          <w:rPr>
            <w:rStyle w:val="Hyperlink"/>
            <w:lang w:val="en-US"/>
          </w:rPr>
          <w:t>(1), 91. https://doi.org/10.1186/s13007-021-00787-6</w:t>
        </w:r>
      </w:hyperlink>
    </w:p>
    <w:p>
      <w:pPr>
        <w:pStyle w:val="BodyText"/>
      </w:pPr>
      <w:hyperlink r:id="rId82">
        <w:r>
          <w:rPr>
            <w:rStyle w:val="Hyperlink"/>
            <w:lang w:val="en-US"/>
          </w:rPr>
          <w:t xml:space="preserve">Kong, H., &amp; Chen, P. (2021). Mask R-CNN-based feature extraction and three-dimensional recognition of rice panicle CT images. </w:t>
        </w:r>
        <w:r>
          <w:rPr>
            <w:rStyle w:val="Hyperlink"/>
            <w:i/>
            <w:iCs/>
            <w:lang w:val="en-US"/>
          </w:rPr>
          <w:t>Plant Direct</w:t>
        </w:r>
        <w:r>
          <w:rPr>
            <w:rStyle w:val="Hyperlink"/>
            <w:lang w:val="en-US"/>
          </w:rPr>
          <w:t xml:space="preserve">, </w:t>
        </w:r>
        <w:r>
          <w:rPr>
            <w:rStyle w:val="Hyperlink"/>
            <w:i/>
            <w:iCs/>
            <w:lang w:val="en-US"/>
          </w:rPr>
          <w:t>5</w:t>
        </w:r>
        <w:r>
          <w:rPr>
            <w:rStyle w:val="Hyperlink"/>
            <w:lang w:val="en-US"/>
          </w:rPr>
          <w:t>(5), e00323. https://doi.org/10.1002/pld3.323</w:t>
        </w:r>
      </w:hyperlink>
    </w:p>
    <w:p>
      <w:pPr>
        <w:pStyle w:val="BodyText"/>
      </w:pPr>
      <w:hyperlink r:id="rId82">
        <w:r>
          <w:rPr>
            <w:rStyle w:val="Hyperlink"/>
            <w:lang w:val="en-US"/>
          </w:rPr>
          <w:t xml:space="preserve">Landis, J. (2024). </w:t>
        </w:r>
        <w:r>
          <w:rPr>
            <w:rStyle w:val="Hyperlink"/>
            <w:i/>
            <w:iCs/>
            <w:lang w:val="en-US"/>
          </w:rPr>
          <w:t>ggside: Side Grammar Graphics</w:t>
        </w:r>
        <w:r>
          <w:rPr>
            <w:rStyle w:val="Hyperlink"/>
            <w:lang w:val="en-US"/>
          </w:rPr>
          <w:t>. https://doi.org/10.32614/CRAN.package.ggside</w:t>
        </w:r>
      </w:hyperlink>
    </w:p>
    <w:p>
      <w:pPr>
        <w:pStyle w:val="BodyText"/>
      </w:pPr>
      <w:hyperlink r:id="rId82">
        <w:r>
          <w:rPr>
            <w:rStyle w:val="Hyperlink"/>
            <w:lang w:val="en-US"/>
          </w:rPr>
          <w:t xml:space="preserve">Lee, H.-S., &amp; Shin, B.-S. (2020). Potato Detection and Segmentation Based on Mask R-CNN. </w:t>
        </w:r>
        <w:r>
          <w:rPr>
            <w:rStyle w:val="Hyperlink"/>
            <w:i/>
            <w:iCs/>
            <w:lang w:val="en-US"/>
          </w:rPr>
          <w:t>Journal of Biosystems Engineering</w:t>
        </w:r>
        <w:r>
          <w:rPr>
            <w:rStyle w:val="Hyperlink"/>
            <w:lang w:val="en-US"/>
          </w:rPr>
          <w:t xml:space="preserve">, </w:t>
        </w:r>
        <w:r>
          <w:rPr>
            <w:rStyle w:val="Hyperlink"/>
            <w:i/>
            <w:iCs/>
            <w:lang w:val="en-US"/>
          </w:rPr>
          <w:t>45</w:t>
        </w:r>
        <w:r>
          <w:rPr>
            <w:rStyle w:val="Hyperlink"/>
            <w:lang w:val="en-US"/>
          </w:rPr>
          <w:t>(4), 233-238. https://doi.org/10.1007/s42853-020-00063-w</w:t>
        </w:r>
      </w:hyperlink>
    </w:p>
    <w:p>
      <w:pPr>
        <w:pStyle w:val="BodyText"/>
      </w:pPr>
      <w:hyperlink r:id="rId82">
        <w:r>
          <w:rPr>
            <w:rStyle w:val="Hyperlink"/>
            <w:lang w:val="en-US"/>
          </w:rPr>
          <w:t xml:space="preserve">Lenth, R. V., Banfai, B., Bolker, B., Buerkner, P., Giné-Vázquez, I., Herve, M., Jung, M., Love, J., Miguez, F., Piaskowski, J., Riebl, H., &amp; Singmann, H. (2024). </w:t>
        </w:r>
        <w:r>
          <w:rPr>
            <w:rStyle w:val="Hyperlink"/>
            <w:i/>
            <w:iCs/>
            <w:lang w:val="en-US"/>
          </w:rPr>
          <w:t>emmeans: Estimated Marginal Means, aka Least-Squares Means</w:t>
        </w:r>
        <w:r>
          <w:rPr>
            <w:rStyle w:val="Hyperlink"/>
            <w:lang w:val="en-US"/>
          </w:rPr>
          <w:t>. https://cran.r-project.org/web/packages/emmeans/index.html</w:t>
        </w:r>
      </w:hyperlink>
    </w:p>
    <w:p>
      <w:pPr>
        <w:pStyle w:val="BodyText"/>
      </w:pPr>
      <w:hyperlink r:id="rId82">
        <w:r>
          <w:rPr>
            <w:rStyle w:val="Hyperlink"/>
            <w:lang w:val="en-US"/>
          </w:rPr>
          <w:t xml:space="preserve">Li, Y., Feng, X., Liu, Y., &amp; Han, X. (2021). Apple quality identification and classification by image processing based on convolutional neural networks. </w:t>
        </w:r>
        <w:r>
          <w:rPr>
            <w:rStyle w:val="Hyperlink"/>
            <w:i/>
            <w:iCs/>
            <w:lang w:val="en-US"/>
          </w:rPr>
          <w:t>Scientific Reports</w:t>
        </w:r>
        <w:r>
          <w:rPr>
            <w:rStyle w:val="Hyperlink"/>
            <w:lang w:val="en-US"/>
          </w:rPr>
          <w:t xml:space="preserve">, </w:t>
        </w:r>
        <w:r>
          <w:rPr>
            <w:rStyle w:val="Hyperlink"/>
            <w:i/>
            <w:iCs/>
            <w:lang w:val="en-US"/>
          </w:rPr>
          <w:t>11</w:t>
        </w:r>
        <w:r>
          <w:rPr>
            <w:rStyle w:val="Hyperlink"/>
            <w:lang w:val="en-US"/>
          </w:rPr>
          <w:t>(1), Article 1. https://doi.org/10.1038/s41598-021-96103-2</w:t>
        </w:r>
      </w:hyperlink>
    </w:p>
    <w:p>
      <w:pPr>
        <w:pStyle w:val="BodyText"/>
      </w:pPr>
      <w:hyperlink r:id="rId82">
        <w:r>
          <w:rPr>
            <w:rStyle w:val="Hyperlink"/>
            <w:lang w:val="en-US"/>
          </w:rPr>
          <w:t xml:space="preserve">Liu, J., &amp; Wang, X. (2020). Tomato Diseases and Pests Detection Based on Improved Yolo V3 Convolutional Neural Network. </w:t>
        </w:r>
        <w:r>
          <w:rPr>
            <w:rStyle w:val="Hyperlink"/>
            <w:i/>
            <w:iCs/>
            <w:lang w:val="en-US"/>
          </w:rPr>
          <w:t>Frontiers in Plant Science</w:t>
        </w:r>
        <w:r>
          <w:rPr>
            <w:rStyle w:val="Hyperlink"/>
            <w:lang w:val="en-US"/>
          </w:rPr>
          <w:t xml:space="preserve">, </w:t>
        </w:r>
        <w:r>
          <w:rPr>
            <w:rStyle w:val="Hyperlink"/>
            <w:i/>
            <w:iCs/>
            <w:lang w:val="en-US"/>
          </w:rPr>
          <w:t>11</w:t>
        </w:r>
        <w:r>
          <w:rPr>
            <w:rStyle w:val="Hyperlink"/>
            <w:lang w:val="en-US"/>
          </w:rPr>
          <w:t>. https://www.frontiersin.org/articles/10.3389/fpls.2020.00898</w:t>
        </w:r>
      </w:hyperlink>
    </w:p>
    <w:p>
      <w:pPr>
        <w:pStyle w:val="BodyText"/>
      </w:pPr>
      <w:hyperlink r:id="rId82">
        <w:r>
          <w:rPr>
            <w:rStyle w:val="Hyperlink"/>
            <w:lang w:val="en-US"/>
          </w:rPr>
          <w:t xml:space="preserve">Lozano-Isla, F. (2024a). </w:t>
        </w:r>
        <w:r>
          <w:rPr>
            <w:rStyle w:val="Hyperlink"/>
            <w:i/>
            <w:iCs/>
            <w:lang w:val="en-US"/>
          </w:rPr>
          <w:t>huito: Reproducible and Flexible Label Design</w:t>
        </w:r>
        <w:r>
          <w:rPr>
            <w:rStyle w:val="Hyperlink"/>
            <w:lang w:val="en-US"/>
          </w:rPr>
          <w:t>. https://doi.org/10.32614/CRAN.package.huito</w:t>
        </w:r>
      </w:hyperlink>
    </w:p>
    <w:p>
      <w:pPr>
        <w:pStyle w:val="BodyText"/>
      </w:pPr>
      <w:hyperlink r:id="rId82">
        <w:r>
          <w:rPr>
            <w:rStyle w:val="Hyperlink"/>
            <w:lang w:val="en-US"/>
          </w:rPr>
          <w:t xml:space="preserve">Lozano-Isla, F. (2024b). </w:t>
        </w:r>
        <w:r>
          <w:rPr>
            <w:rStyle w:val="Hyperlink"/>
            <w:i/>
            <w:iCs/>
            <w:lang w:val="en-US"/>
          </w:rPr>
          <w:t>inti: Tools and Statistical Procedures in Plant Science</w:t>
        </w:r>
        <w:r>
          <w:rPr>
            <w:rStyle w:val="Hyperlink"/>
            <w:lang w:val="en-US"/>
          </w:rPr>
          <w:t>. https://doi.org/0.32614/CRAN.package.inti</w:t>
        </w:r>
      </w:hyperlink>
    </w:p>
    <w:p>
      <w:pPr>
        <w:pStyle w:val="BodyText"/>
      </w:pPr>
      <w:hyperlink r:id="rId82">
        <w:r>
          <w:rPr>
            <w:rStyle w:val="Hyperlink"/>
            <w:lang w:val="en-US"/>
          </w:rPr>
          <w:t xml:space="preserve">Lozano-Isla, F., Apaza, J.-D., Mujica Sanchez, A., Blas Sevillano, R., Haussmann, B. I. G., &amp; Schmid, K. (2023). Enhancing quinoa cultivation in the Andean highlands of Peru: A breeding strategy for improved yield and early maturity adaptation to climate change using traditional cultivars. </w:t>
        </w:r>
        <w:r>
          <w:rPr>
            <w:rStyle w:val="Hyperlink"/>
            <w:i/>
            <w:iCs/>
            <w:lang w:val="en-US"/>
          </w:rPr>
          <w:t>Euphytica</w:t>
        </w:r>
        <w:r>
          <w:rPr>
            <w:rStyle w:val="Hyperlink"/>
            <w:lang w:val="en-US"/>
          </w:rPr>
          <w:t xml:space="preserve">, </w:t>
        </w:r>
        <w:r>
          <w:rPr>
            <w:rStyle w:val="Hyperlink"/>
            <w:i/>
            <w:iCs/>
            <w:lang w:val="en-US"/>
          </w:rPr>
          <w:t>219</w:t>
        </w:r>
        <w:r>
          <w:rPr>
            <w:rStyle w:val="Hyperlink"/>
            <w:lang w:val="en-US"/>
          </w:rPr>
          <w:t>(2), 26. https://doi.org/10.1007/s10681-023-03155-8</w:t>
        </w:r>
      </w:hyperlink>
    </w:p>
    <w:p>
      <w:pPr>
        <w:pStyle w:val="BodyText"/>
      </w:pPr>
      <w:hyperlink r:id="rId82">
        <w:r>
          <w:rPr>
            <w:rStyle w:val="Hyperlink"/>
            <w:lang w:val="en-US"/>
          </w:rPr>
          <w:t xml:space="preserve">Machefer, M., Lemarchand, F., Bonnefond, V., Hitchins, A., &amp; Sidiropoulos, P. (2020). Mask R-CNN Refitting Strategy for Plant Counting and Sizing in UAV Imagery. </w:t>
        </w:r>
        <w:r>
          <w:rPr>
            <w:rStyle w:val="Hyperlink"/>
            <w:i/>
            <w:iCs/>
            <w:lang w:val="en-US"/>
          </w:rPr>
          <w:t>Remote Sensing</w:t>
        </w:r>
        <w:r>
          <w:rPr>
            <w:rStyle w:val="Hyperlink"/>
            <w:lang w:val="en-US"/>
          </w:rPr>
          <w:t xml:space="preserve">, </w:t>
        </w:r>
        <w:r>
          <w:rPr>
            <w:rStyle w:val="Hyperlink"/>
            <w:i/>
            <w:iCs/>
            <w:lang w:val="en-US"/>
          </w:rPr>
          <w:t>12</w:t>
        </w:r>
        <w:r>
          <w:rPr>
            <w:rStyle w:val="Hyperlink"/>
            <w:lang w:val="en-US"/>
          </w:rPr>
          <w:t>(18), Article 18. https://doi.org/10.3390/rs12183015</w:t>
        </w:r>
      </w:hyperlink>
    </w:p>
    <w:p>
      <w:pPr>
        <w:pStyle w:val="BodyText"/>
      </w:pPr>
      <w:hyperlink r:id="rId82">
        <w:r>
          <w:rPr>
            <w:rStyle w:val="Hyperlink"/>
            <w:lang w:val="en-US"/>
          </w:rPr>
          <w:t>Maharjan, S., Alsadoon, A., Prasad, P. W. C., Al-Dalain, T., &amp; Alsadoon, O. H. (2020). A novel enhanced softmax loss function for brain tum</w:t>
        </w:r>
        <w:r>
          <w:rPr>
            <w:rStyle w:val="Hyperlink"/>
            <w:lang w:val="en-US"/>
          </w:rPr>
          <w:t>ou</w:t>
        </w:r>
        <w:r>
          <w:rPr>
            <w:rStyle w:val="Hyperlink"/>
            <w:lang w:val="en-US"/>
          </w:rPr>
          <w:t xml:space="preserve">r detection using deep learning. </w:t>
        </w:r>
        <w:r>
          <w:rPr>
            <w:rStyle w:val="Hyperlink"/>
            <w:i/>
            <w:iCs/>
            <w:lang w:val="en-US"/>
          </w:rPr>
          <w:t>Journal of Neuroscience Methods</w:t>
        </w:r>
        <w:r>
          <w:rPr>
            <w:rStyle w:val="Hyperlink"/>
            <w:lang w:val="en-US"/>
          </w:rPr>
          <w:t xml:space="preserve">, </w:t>
        </w:r>
        <w:r>
          <w:rPr>
            <w:rStyle w:val="Hyperlink"/>
            <w:i/>
            <w:iCs/>
            <w:lang w:val="en-US"/>
          </w:rPr>
          <w:t>330</w:t>
        </w:r>
        <w:r>
          <w:rPr>
            <w:rStyle w:val="Hyperlink"/>
            <w:lang w:val="en-US"/>
          </w:rPr>
          <w:t>, 108520. https://doi.org/10.1016/j.jneumeth.2019.108520</w:t>
        </w:r>
      </w:hyperlink>
    </w:p>
    <w:p>
      <w:pPr>
        <w:pStyle w:val="BodyText"/>
      </w:pPr>
      <w:hyperlink r:id="rId82">
        <w:r>
          <w:rPr>
            <w:rStyle w:val="Hyperlink"/>
            <w:lang w:val="en-US"/>
          </w:rPr>
          <w:t>Maliro, M. F. A., Guwela, V. F., Nyaika, J., &amp; Murphy, K. M. (2017). Preliminary Studies of the Performance of Quinoa (</w:t>
        </w:r>
        <w:r>
          <w:rPr>
            <w:rStyle w:val="Hyperlink"/>
            <w:i/>
            <w:iCs/>
            <w:lang w:val="en-US"/>
          </w:rPr>
          <w:t>Chenopodium quinoa</w:t>
        </w:r>
        <w:r>
          <w:rPr>
            <w:rStyle w:val="Hyperlink"/>
            <w:lang w:val="en-US"/>
          </w:rPr>
          <w:t xml:space="preserve"> Willd.) Genotypes under Irrigated and Rainfed Conditions of Central Malawi. </w:t>
        </w:r>
        <w:r>
          <w:rPr>
            <w:rStyle w:val="Hyperlink"/>
            <w:i/>
            <w:iCs/>
            <w:lang w:val="en-US"/>
          </w:rPr>
          <w:t>Frontiers in Plant Science</w:t>
        </w:r>
        <w:r>
          <w:rPr>
            <w:rStyle w:val="Hyperlink"/>
            <w:lang w:val="en-US"/>
          </w:rPr>
          <w:t xml:space="preserve">, </w:t>
        </w:r>
        <w:r>
          <w:rPr>
            <w:rStyle w:val="Hyperlink"/>
            <w:i/>
            <w:iCs/>
            <w:lang w:val="en-US"/>
          </w:rPr>
          <w:t>8</w:t>
        </w:r>
        <w:r>
          <w:rPr>
            <w:rStyle w:val="Hyperlink"/>
            <w:lang w:val="en-US"/>
          </w:rPr>
          <w:t>. https://doi.org/10.3389/fpls.2017.00227</w:t>
        </w:r>
      </w:hyperlink>
    </w:p>
    <w:p>
      <w:pPr>
        <w:pStyle w:val="BodyText"/>
      </w:pPr>
      <w:hyperlink r:id="rId82">
        <w:r>
          <w:rPr>
            <w:rStyle w:val="Hyperlink"/>
            <w:lang w:val="en-US"/>
          </w:rPr>
          <w:t xml:space="preserve">Manjarres-Hernández, E. H., Arias-Moreno, D. M., Morillo-Coronado, A. C., Ojeda-Pérez, Z. Z., &amp; Cárdenas-Chaparro, A. (2021). Phenotypic Characterization of Quinoa (Chenopodium quinoa Willd.) for the Selection of Promising Materials for Breeding Programs. </w:t>
        </w:r>
        <w:r>
          <w:rPr>
            <w:rStyle w:val="Hyperlink"/>
            <w:i/>
            <w:iCs/>
            <w:lang w:val="en-US"/>
          </w:rPr>
          <w:t>Plants</w:t>
        </w:r>
        <w:r>
          <w:rPr>
            <w:rStyle w:val="Hyperlink"/>
            <w:lang w:val="en-US"/>
          </w:rPr>
          <w:t xml:space="preserve">, </w:t>
        </w:r>
        <w:r>
          <w:rPr>
            <w:rStyle w:val="Hyperlink"/>
            <w:i/>
            <w:iCs/>
            <w:lang w:val="en-US"/>
          </w:rPr>
          <w:t>10</w:t>
        </w:r>
        <w:r>
          <w:rPr>
            <w:rStyle w:val="Hyperlink"/>
            <w:lang w:val="en-US"/>
          </w:rPr>
          <w:t>(7), Article 7. https://doi.org/10.3390/plants10071339</w:t>
        </w:r>
      </w:hyperlink>
    </w:p>
    <w:p>
      <w:pPr>
        <w:pStyle w:val="BodyText"/>
      </w:pPr>
      <w:hyperlink r:id="rId82">
        <w:r>
          <w:rPr>
            <w:rStyle w:val="Hyperlink"/>
            <w:lang w:val="en-US"/>
          </w:rPr>
          <w:t>Nowak, V., Du, J., &amp; Charrondière, U. R. (2016). Assessment of the nutritional composition of quinoa (</w:t>
        </w:r>
        <w:r>
          <w:rPr>
            <w:rStyle w:val="Hyperlink"/>
            <w:i/>
            <w:iCs/>
            <w:lang w:val="en-US"/>
          </w:rPr>
          <w:t>Chenopodium quinoa</w:t>
        </w:r>
        <w:r>
          <w:rPr>
            <w:rStyle w:val="Hyperlink"/>
            <w:lang w:val="en-US"/>
          </w:rPr>
          <w:t xml:space="preserve"> Willd.). </w:t>
        </w:r>
        <w:r>
          <w:rPr>
            <w:rStyle w:val="Hyperlink"/>
            <w:i/>
            <w:iCs/>
            <w:lang w:val="en-US"/>
          </w:rPr>
          <w:t>Food Chemistry</w:t>
        </w:r>
        <w:r>
          <w:rPr>
            <w:rStyle w:val="Hyperlink"/>
            <w:lang w:val="en-US"/>
          </w:rPr>
          <w:t xml:space="preserve">, </w:t>
        </w:r>
        <w:r>
          <w:rPr>
            <w:rStyle w:val="Hyperlink"/>
            <w:i/>
            <w:iCs/>
            <w:lang w:val="en-US"/>
          </w:rPr>
          <w:t>193</w:t>
        </w:r>
        <w:r>
          <w:rPr>
            <w:rStyle w:val="Hyperlink"/>
            <w:lang w:val="en-US"/>
          </w:rPr>
          <w:t>, 47-54. https://doi.org/10.1016/j.foodchem.2015.02.111</w:t>
        </w:r>
      </w:hyperlink>
    </w:p>
    <w:p>
      <w:pPr>
        <w:pStyle w:val="BodyText"/>
      </w:pPr>
      <w:hyperlink r:id="rId82">
        <w:r>
          <w:rPr>
            <w:rStyle w:val="Hyperlink"/>
            <w:lang w:val="en-US"/>
          </w:rPr>
          <w:t xml:space="preserve">Patiranage, D. S., Rey, E., Emrani, N., Wellman, G., Schmid, K., Schmöckel, S. M., Tester, M., &amp; Jung, C. (2022). Genome-wide association study in quinoa reveals selection pattern typical for crops with a short breeding history. </w:t>
        </w:r>
        <w:r>
          <w:rPr>
            <w:rStyle w:val="Hyperlink"/>
            <w:i/>
            <w:iCs/>
            <w:lang w:val="en-US"/>
          </w:rPr>
          <w:t>eLife</w:t>
        </w:r>
        <w:r>
          <w:rPr>
            <w:rStyle w:val="Hyperlink"/>
            <w:lang w:val="en-US"/>
          </w:rPr>
          <w:t xml:space="preserve">, </w:t>
        </w:r>
        <w:r>
          <w:rPr>
            <w:rStyle w:val="Hyperlink"/>
            <w:i/>
            <w:iCs/>
            <w:lang w:val="en-US"/>
          </w:rPr>
          <w:t>11</w:t>
        </w:r>
        <w:r>
          <w:rPr>
            <w:rStyle w:val="Hyperlink"/>
            <w:lang w:val="en-US"/>
          </w:rPr>
          <w:t>, e66873. https://doi.org/10.7554/eLife.66873</w:t>
        </w:r>
      </w:hyperlink>
    </w:p>
    <w:p>
      <w:pPr>
        <w:pStyle w:val="BodyText"/>
      </w:pPr>
      <w:hyperlink r:id="rId82">
        <w:r>
          <w:rPr>
            <w:rStyle w:val="Hyperlink"/>
            <w:lang w:val="en-US"/>
          </w:rPr>
          <w:t xml:space="preserve">R Core Team. (2024). </w:t>
        </w:r>
        <w:r>
          <w:rPr>
            <w:rStyle w:val="Hyperlink"/>
            <w:i/>
            <w:iCs/>
            <w:lang w:val="en-US"/>
          </w:rPr>
          <w:t>R: A language and environment for statistical computing</w:t>
        </w:r>
        <w:r>
          <w:rPr>
            <w:rStyle w:val="Hyperlink"/>
            <w:lang w:val="en-US"/>
          </w:rPr>
          <w:t xml:space="preserve"> [Software]. R Foundation for Statistical Computing. https://www.R-project.org/</w:t>
        </w:r>
      </w:hyperlink>
    </w:p>
    <w:p>
      <w:pPr>
        <w:pStyle w:val="BodyText"/>
      </w:pPr>
      <w:hyperlink r:id="rId82">
        <w:r>
          <w:rPr>
            <w:rStyle w:val="Hyperlink"/>
            <w:lang w:val="en-US"/>
          </w:rPr>
          <w:t xml:space="preserve">Ramamurthy, K., Thekkath, R. D., Batra, S., &amp; Chattopadhyay, S. (2023). A novel deep learning architecture for disease classification in Arabica coffee plants. </w:t>
        </w:r>
        <w:r>
          <w:rPr>
            <w:rStyle w:val="Hyperlink"/>
            <w:i/>
            <w:iCs/>
            <w:lang w:val="en-US"/>
          </w:rPr>
          <w:t>Concurrency and Computation: Practice and Experience</w:t>
        </w:r>
        <w:r>
          <w:rPr>
            <w:rStyle w:val="Hyperlink"/>
            <w:lang w:val="en-US"/>
          </w:rPr>
          <w:t xml:space="preserve">, </w:t>
        </w:r>
        <w:r>
          <w:rPr>
            <w:rStyle w:val="Hyperlink"/>
            <w:i/>
            <w:iCs/>
            <w:lang w:val="en-US"/>
          </w:rPr>
          <w:t>35</w:t>
        </w:r>
        <w:r>
          <w:rPr>
            <w:rStyle w:val="Hyperlink"/>
            <w:lang w:val="en-US"/>
          </w:rPr>
          <w:t>(8), e7625. https://doi.org/10.1002/cpe.7625</w:t>
        </w:r>
      </w:hyperlink>
    </w:p>
    <w:p>
      <w:pPr>
        <w:pStyle w:val="BodyText"/>
      </w:pPr>
      <w:hyperlink r:id="rId82">
        <w:r>
          <w:rPr>
            <w:rStyle w:val="Hyperlink"/>
            <w:lang w:val="en-US"/>
          </w:rPr>
          <w:t xml:space="preserve">Repo-Carrasco, R., Espinoza, C., &amp; Jacobsen, S.-E. (2003). Nutritional Value and Use of the Andean Crops Quinoa (Chenopodium quinoa) and Kañiwa (Chenopodium pallidicaule). </w:t>
        </w:r>
        <w:r>
          <w:rPr>
            <w:rStyle w:val="Hyperlink"/>
            <w:i/>
            <w:iCs/>
            <w:lang w:val="en-US"/>
          </w:rPr>
          <w:t>Food Reviews International</w:t>
        </w:r>
        <w:r>
          <w:rPr>
            <w:rStyle w:val="Hyperlink"/>
            <w:lang w:val="en-US"/>
          </w:rPr>
          <w:t xml:space="preserve">, </w:t>
        </w:r>
        <w:r>
          <w:rPr>
            <w:rStyle w:val="Hyperlink"/>
            <w:i/>
            <w:iCs/>
            <w:lang w:val="en-US"/>
          </w:rPr>
          <w:t>19</w:t>
        </w:r>
        <w:r>
          <w:rPr>
            <w:rStyle w:val="Hyperlink"/>
            <w:lang w:val="en-US"/>
          </w:rPr>
          <w:t>(1-2), 179-189. https://doi.org/10.1081/FRI-120018884</w:t>
        </w:r>
      </w:hyperlink>
    </w:p>
    <w:p>
      <w:pPr>
        <w:pStyle w:val="BodyText"/>
      </w:pPr>
      <w:hyperlink r:id="rId82">
        <w:r>
          <w:rPr>
            <w:rStyle w:val="Hyperlink"/>
            <w:lang w:val="en-US"/>
          </w:rPr>
          <w:t xml:space="preserve">Revelle, W. (2024). </w:t>
        </w:r>
        <w:r>
          <w:rPr>
            <w:rStyle w:val="Hyperlink"/>
            <w:i/>
            <w:iCs/>
            <w:lang w:val="en-US"/>
          </w:rPr>
          <w:t>psych: Procedures for Psychological, Psychometric, and Personality Research</w:t>
        </w:r>
        <w:r>
          <w:rPr>
            <w:rStyle w:val="Hyperlink"/>
            <w:lang w:val="en-US"/>
          </w:rPr>
          <w:t>. https://doi.org/10.32614/CRAN.package.psych</w:t>
        </w:r>
      </w:hyperlink>
    </w:p>
    <w:p>
      <w:pPr>
        <w:pStyle w:val="BodyText"/>
      </w:pPr>
      <w:hyperlink r:id="rId82">
        <w:r>
          <w:rPr>
            <w:rStyle w:val="Hyperlink"/>
            <w:lang w:val="en-US"/>
          </w:rPr>
          <w:t xml:space="preserve">Sabouri, H., Sajadi, S. J., Jafarzadeh, M. R., Rezaei, M., Ghaffari, S., &amp; Bakhtiari, S. (2021). Image processing and prediction of leaf area in cereals: A comparison of artificial neural networks, an adaptive neuro-fuzzy inference system, and regression methods. </w:t>
        </w:r>
        <w:r>
          <w:rPr>
            <w:rStyle w:val="Hyperlink"/>
            <w:i/>
            <w:iCs/>
            <w:lang w:val="en-US"/>
          </w:rPr>
          <w:t>Crop Science</w:t>
        </w:r>
        <w:r>
          <w:rPr>
            <w:rStyle w:val="Hyperlink"/>
            <w:lang w:val="en-US"/>
          </w:rPr>
          <w:t xml:space="preserve">, </w:t>
        </w:r>
        <w:r>
          <w:rPr>
            <w:rStyle w:val="Hyperlink"/>
            <w:i/>
            <w:iCs/>
            <w:lang w:val="en-US"/>
          </w:rPr>
          <w:t>61</w:t>
        </w:r>
        <w:r>
          <w:rPr>
            <w:rStyle w:val="Hyperlink"/>
            <w:lang w:val="en-US"/>
          </w:rPr>
          <w:t>(2), 1013-1029. https://doi.org/10.1002/csc2.20373</w:t>
        </w:r>
      </w:hyperlink>
    </w:p>
    <w:p>
      <w:pPr>
        <w:pStyle w:val="BodyText"/>
      </w:pPr>
      <w:hyperlink r:id="rId82">
        <w:r>
          <w:rPr>
            <w:rStyle w:val="Hyperlink"/>
            <w:lang w:val="en-US"/>
          </w:rPr>
          <w:t>Santis, G. D., Ronga, D., Caradonia, F., Ambrosio, T. D., Troisi, J., Rascio, A., Fragasso, M., Pecchioni, N., &amp; Rinaldi, M. (2018). Evaluation of two groups of quinoa (</w:t>
        </w:r>
        <w:r>
          <w:rPr>
            <w:rStyle w:val="Hyperlink"/>
            <w:i/>
            <w:iCs/>
            <w:lang w:val="en-US"/>
          </w:rPr>
          <w:t>Chenopodium quinoa</w:t>
        </w:r>
        <w:r>
          <w:rPr>
            <w:rStyle w:val="Hyperlink"/>
            <w:lang w:val="en-US"/>
          </w:rPr>
          <w:t xml:space="preserve"> Willd.) accessions with different seed col</w:t>
        </w:r>
        <w:r>
          <w:rPr>
            <w:rStyle w:val="Hyperlink"/>
            <w:lang w:val="en-US"/>
          </w:rPr>
          <w:t>ou</w:t>
        </w:r>
        <w:r>
          <w:rPr>
            <w:rStyle w:val="Hyperlink"/>
            <w:lang w:val="en-US"/>
          </w:rPr>
          <w:t xml:space="preserve">rs for adaptation to the Mediterranean environment. </w:t>
        </w:r>
        <w:r>
          <w:rPr>
            <w:rStyle w:val="Hyperlink"/>
            <w:i/>
            <w:iCs/>
            <w:lang w:val="en-US"/>
          </w:rPr>
          <w:t>Crop and Pasture Science</w:t>
        </w:r>
        <w:r>
          <w:rPr>
            <w:rStyle w:val="Hyperlink"/>
            <w:lang w:val="en-US"/>
          </w:rPr>
          <w:t xml:space="preserve">, </w:t>
        </w:r>
        <w:r>
          <w:rPr>
            <w:rStyle w:val="Hyperlink"/>
            <w:i/>
            <w:iCs/>
            <w:lang w:val="en-US"/>
          </w:rPr>
          <w:t>69</w:t>
        </w:r>
        <w:r>
          <w:rPr>
            <w:rStyle w:val="Hyperlink"/>
            <w:lang w:val="en-US"/>
          </w:rPr>
          <w:t>(12), 1264-1275. https://doi.org/10.1071/CP18143</w:t>
        </w:r>
      </w:hyperlink>
    </w:p>
    <w:p>
      <w:pPr>
        <w:pStyle w:val="BodyText"/>
      </w:pPr>
      <w:hyperlink r:id="rId82">
        <w:r>
          <w:rPr>
            <w:rStyle w:val="Hyperlink"/>
            <w:lang w:val="en-US"/>
          </w:rPr>
          <w:t xml:space="preserve">Schmidt, P., Hartung, J., Rath, J., &amp; Piepho, H.-P. (2019). Estimating Broad-Sense Heritability with Unbalanced Data from Agricultural Cultivar Trials. </w:t>
        </w:r>
        <w:r>
          <w:rPr>
            <w:rStyle w:val="Hyperlink"/>
            <w:i/>
            <w:iCs/>
            <w:lang w:val="en-US"/>
          </w:rPr>
          <w:t>Crop Science</w:t>
        </w:r>
        <w:r>
          <w:rPr>
            <w:rStyle w:val="Hyperlink"/>
            <w:lang w:val="en-US"/>
          </w:rPr>
          <w:t xml:space="preserve">, </w:t>
        </w:r>
        <w:r>
          <w:rPr>
            <w:rStyle w:val="Hyperlink"/>
            <w:i/>
            <w:iCs/>
            <w:lang w:val="en-US"/>
          </w:rPr>
          <w:t>59</w:t>
        </w:r>
        <w:r>
          <w:rPr>
            <w:rStyle w:val="Hyperlink"/>
            <w:lang w:val="en-US"/>
          </w:rPr>
          <w:t>(2), 525-536. https://doi.org/10.2135/cropsci2018.06.0376</w:t>
        </w:r>
      </w:hyperlink>
    </w:p>
    <w:p>
      <w:pPr>
        <w:pStyle w:val="BodyText"/>
      </w:pPr>
      <w:hyperlink r:id="rId82">
        <w:r>
          <w:rPr>
            <w:rStyle w:val="Hyperlink"/>
            <w:lang w:val="en-US"/>
          </w:rPr>
          <w:t xml:space="preserve">Schneider, C. A., Rasband, W. S., &amp; Eliceiri, K. W. (2012). NIH Image to ImageJ: 25 years of image analysis. </w:t>
        </w:r>
        <w:r>
          <w:rPr>
            <w:rStyle w:val="Hyperlink"/>
            <w:i/>
            <w:iCs/>
            <w:lang w:val="en-US"/>
          </w:rPr>
          <w:t>Nature Methods</w:t>
        </w:r>
        <w:r>
          <w:rPr>
            <w:rStyle w:val="Hyperlink"/>
            <w:lang w:val="en-US"/>
          </w:rPr>
          <w:t xml:space="preserve">, </w:t>
        </w:r>
        <w:r>
          <w:rPr>
            <w:rStyle w:val="Hyperlink"/>
            <w:i/>
            <w:iCs/>
            <w:lang w:val="en-US"/>
          </w:rPr>
          <w:t>9</w:t>
        </w:r>
        <w:r>
          <w:rPr>
            <w:rStyle w:val="Hyperlink"/>
            <w:lang w:val="en-US"/>
          </w:rPr>
          <w:t>(7), Article 7. https://doi.org/10.1038/nmeth.2089</w:t>
        </w:r>
      </w:hyperlink>
    </w:p>
    <w:p>
      <w:pPr>
        <w:pStyle w:val="BodyText"/>
      </w:pPr>
      <w:hyperlink r:id="rId82">
        <w:r>
          <w:rPr>
            <w:rStyle w:val="Hyperlink"/>
            <w:lang w:val="en-US"/>
          </w:rPr>
          <w:t xml:space="preserve">Simonyan, K., &amp; Zisserman, A. (2015). </w:t>
        </w:r>
        <w:r>
          <w:rPr>
            <w:rStyle w:val="Hyperlink"/>
            <w:i/>
            <w:iCs/>
            <w:lang w:val="en-US"/>
          </w:rPr>
          <w:t>Very Deep Convolutional Networks for Large-Scale Image Recognition</w:t>
        </w:r>
        <w:r>
          <w:rPr>
            <w:rStyle w:val="Hyperlink"/>
            <w:lang w:val="en-US"/>
          </w:rPr>
          <w:t xml:space="preserve"> (No. arXiv:1409.1556). arXiv. https://doi.org/10.48550/arXiv.1409.1556</w:t>
        </w:r>
      </w:hyperlink>
    </w:p>
    <w:p>
      <w:pPr>
        <w:pStyle w:val="BodyText"/>
      </w:pPr>
      <w:hyperlink r:id="rId82">
        <w:r>
          <w:rPr>
            <w:rStyle w:val="Hyperlink"/>
            <w:lang w:val="en-US"/>
          </w:rPr>
          <w:t>Sosa-Zuniga, V., Brito, V., Fuentes, F., &amp; Steinfort, U. (2017). Phenological growth stages of quinoa (</w:t>
        </w:r>
        <w:r>
          <w:rPr>
            <w:rStyle w:val="Hyperlink"/>
            <w:i/>
            <w:iCs/>
            <w:lang w:val="en-US"/>
          </w:rPr>
          <w:t>Chenopodium quinoa</w:t>
        </w:r>
        <w:r>
          <w:rPr>
            <w:rStyle w:val="Hyperlink"/>
            <w:lang w:val="en-US"/>
          </w:rPr>
          <w:t xml:space="preserve">) based on the BBCH scale. </w:t>
        </w:r>
        <w:r>
          <w:rPr>
            <w:rStyle w:val="Hyperlink"/>
            <w:i/>
            <w:iCs/>
            <w:lang w:val="en-US"/>
          </w:rPr>
          <w:t>Annals of Applied Biology</w:t>
        </w:r>
        <w:r>
          <w:rPr>
            <w:rStyle w:val="Hyperlink"/>
            <w:lang w:val="en-US"/>
          </w:rPr>
          <w:t xml:space="preserve">, </w:t>
        </w:r>
        <w:r>
          <w:rPr>
            <w:rStyle w:val="Hyperlink"/>
            <w:i/>
            <w:iCs/>
            <w:lang w:val="en-US"/>
          </w:rPr>
          <w:t>171</w:t>
        </w:r>
        <w:r>
          <w:rPr>
            <w:rStyle w:val="Hyperlink"/>
            <w:lang w:val="en-US"/>
          </w:rPr>
          <w:t>(1), 117-124. https://doi.org/10.1111/aab.12358</w:t>
        </w:r>
      </w:hyperlink>
    </w:p>
    <w:p>
      <w:pPr>
        <w:pStyle w:val="BodyText"/>
      </w:pPr>
      <w:hyperlink r:id="rId82">
        <w:r>
          <w:rPr>
            <w:rStyle w:val="Hyperlink"/>
            <w:lang w:val="en-US"/>
          </w:rPr>
          <w:t xml:space="preserve">Stanschewski, C. S., Rey, E., Fiene, G., Craine, E. B., Wellman, G., Melino, V. J., S. R. Patiranage, D., Johansen, K., Schmöckel, S. M., Bertero, D., Oakey, H., Colque-Little, C., Afzal, I., Raubach, S., Miller, N., Streich, J., Amby, D. B., Emrani, N., Warmington, M., … on behalf of the Quinoa Phenotyping Consortium. (2021). Quinoa Phenotyping Methodologies: An International Consensus. </w:t>
        </w:r>
        <w:r>
          <w:rPr>
            <w:rStyle w:val="Hyperlink"/>
            <w:i/>
            <w:iCs/>
            <w:lang w:val="en-US"/>
          </w:rPr>
          <w:t>Plants</w:t>
        </w:r>
        <w:r>
          <w:rPr>
            <w:rStyle w:val="Hyperlink"/>
            <w:lang w:val="en-US"/>
          </w:rPr>
          <w:t xml:space="preserve">, </w:t>
        </w:r>
        <w:r>
          <w:rPr>
            <w:rStyle w:val="Hyperlink"/>
            <w:i/>
            <w:iCs/>
            <w:lang w:val="en-US"/>
          </w:rPr>
          <w:t>10</w:t>
        </w:r>
        <w:r>
          <w:rPr>
            <w:rStyle w:val="Hyperlink"/>
            <w:lang w:val="en-US"/>
          </w:rPr>
          <w:t>(9), Article 9. https://doi.org/10.3390/plants10091759</w:t>
        </w:r>
      </w:hyperlink>
    </w:p>
    <w:p>
      <w:pPr>
        <w:pStyle w:val="BodyText"/>
      </w:pPr>
      <w:hyperlink r:id="rId82">
        <w:r>
          <w:rPr>
            <w:rStyle w:val="Hyperlink"/>
            <w:lang w:val="en-US"/>
          </w:rPr>
          <w:t xml:space="preserve">Szegedy, C., Vanhoucke, V., Ioffe, S., Shlens, J., &amp; Wojna, Z. (2016). </w:t>
        </w:r>
        <w:r>
          <w:rPr>
            <w:rStyle w:val="Hyperlink"/>
            <w:i/>
            <w:iCs/>
            <w:lang w:val="en-US"/>
          </w:rPr>
          <w:t>Rethinking the Inception Architecture for Computer Vision</w:t>
        </w:r>
        <w:r>
          <w:rPr>
            <w:rStyle w:val="Hyperlink"/>
            <w:lang w:val="en-US"/>
          </w:rPr>
          <w:t>. 2818-2826. https://doi.org/10.1109/CVPR.2016.308</w:t>
        </w:r>
      </w:hyperlink>
    </w:p>
    <w:p>
      <w:pPr>
        <w:pStyle w:val="BodyText"/>
      </w:pPr>
      <w:hyperlink r:id="rId82">
        <w:r>
          <w:rPr>
            <w:rStyle w:val="Hyperlink"/>
            <w:lang w:val="en-US"/>
          </w:rPr>
          <w:t xml:space="preserve">Tan, M., &amp; Le, Q. V. (2020). </w:t>
        </w:r>
        <w:r>
          <w:rPr>
            <w:rStyle w:val="Hyperlink"/>
            <w:i/>
            <w:iCs/>
            <w:lang w:val="en-US"/>
          </w:rPr>
          <w:t>EfficientNet: Rethinking Model Scaling for Convolutional Neural Networks</w:t>
        </w:r>
        <w:r>
          <w:rPr>
            <w:rStyle w:val="Hyperlink"/>
            <w:lang w:val="en-US"/>
          </w:rPr>
          <w:t xml:space="preserve"> (No. arXiv:1905.11946). arXiv. https://doi.org/10.48550/arXiv.1905.11946</w:t>
        </w:r>
      </w:hyperlink>
    </w:p>
    <w:p>
      <w:pPr>
        <w:pStyle w:val="BodyText"/>
      </w:pPr>
      <w:hyperlink r:id="rId82">
        <w:r>
          <w:rPr>
            <w:rStyle w:val="Hyperlink"/>
            <w:lang w:val="en-US"/>
          </w:rPr>
          <w:t xml:space="preserve">Tapia, M., Gandarillas, H., Alandia, S., Cardozo, A., &amp; Mujica, A. (1979). </w:t>
        </w:r>
        <w:r>
          <w:rPr>
            <w:rStyle w:val="Hyperlink"/>
            <w:i/>
            <w:iCs/>
            <w:lang w:val="en-US"/>
          </w:rPr>
          <w:t>La quinua y la kañiwa: Cultivos andinos</w:t>
        </w:r>
        <w:r>
          <w:rPr>
            <w:rStyle w:val="Hyperlink"/>
            <w:lang w:val="en-US"/>
          </w:rPr>
          <w:t>. Centro Internacional de Investigaciones para el Desarrollo (CIID), Instituto Interamericano de Ciencias Agricolas (IICA).</w:t>
        </w:r>
      </w:hyperlink>
    </w:p>
    <w:p>
      <w:pPr>
        <w:pStyle w:val="BodyText"/>
      </w:pPr>
      <w:hyperlink r:id="rId82">
        <w:r>
          <w:rPr>
            <w:rStyle w:val="Hyperlink"/>
            <w:lang w:val="en-US"/>
          </w:rPr>
          <w:t xml:space="preserve">Visscher, P. M., Hill, W. G., &amp; Wray, N. R. (2008). Heritability in the genomics era—Concepts and misconceptions. </w:t>
        </w:r>
        <w:r>
          <w:rPr>
            <w:rStyle w:val="Hyperlink"/>
            <w:i/>
            <w:iCs/>
            <w:lang w:val="en-US"/>
          </w:rPr>
          <w:t>Nature Reviews Genetics</w:t>
        </w:r>
        <w:r>
          <w:rPr>
            <w:rStyle w:val="Hyperlink"/>
            <w:lang w:val="en-US"/>
          </w:rPr>
          <w:t xml:space="preserve">, </w:t>
        </w:r>
        <w:r>
          <w:rPr>
            <w:rStyle w:val="Hyperlink"/>
            <w:i/>
            <w:iCs/>
            <w:lang w:val="en-US"/>
          </w:rPr>
          <w:t>9</w:t>
        </w:r>
        <w:r>
          <w:rPr>
            <w:rStyle w:val="Hyperlink"/>
            <w:lang w:val="en-US"/>
          </w:rPr>
          <w:t>(4), Article 4. https://doi.org/10.1038/nrg2322</w:t>
        </w:r>
      </w:hyperlink>
    </w:p>
    <w:p>
      <w:pPr>
        <w:pStyle w:val="BodyText"/>
      </w:pPr>
      <w:hyperlink r:id="rId82">
        <w:r>
          <w:rPr>
            <w:rStyle w:val="Hyperlink"/>
            <w:lang w:val="en-US"/>
          </w:rPr>
          <w:t xml:space="preserve">Wang, H. (2020). Garbage Recognition and Classification System Based on Convolutional Neural Network VGG16. </w:t>
        </w:r>
        <w:r>
          <w:rPr>
            <w:rStyle w:val="Hyperlink"/>
            <w:i/>
            <w:iCs/>
            <w:lang w:val="en-US"/>
          </w:rPr>
          <w:t>2020 3rd International Conference on Advanced Electronic Materials, Computers and Software Engineering (AEMCSE)</w:t>
        </w:r>
        <w:r>
          <w:rPr>
            <w:rStyle w:val="Hyperlink"/>
            <w:lang w:val="en-US"/>
          </w:rPr>
          <w:t>, 252-255. https://doi.org/10.1109/AEMCSE50948.2020.00061</w:t>
        </w:r>
      </w:hyperlink>
    </w:p>
    <w:p>
      <w:pPr>
        <w:pStyle w:val="BodyText"/>
      </w:pPr>
      <w:hyperlink r:id="rId82">
        <w:r>
          <w:rPr>
            <w:rStyle w:val="Hyperlink"/>
            <w:lang w:val="en-US"/>
          </w:rPr>
          <w:t xml:space="preserve">Warman, C., &amp; Fowler, J. E. (2021). Deep learning-based high-throughput phenotyping can drive future discoveries in plant reproductive biology. </w:t>
        </w:r>
        <w:r>
          <w:rPr>
            <w:rStyle w:val="Hyperlink"/>
            <w:i/>
            <w:iCs/>
            <w:lang w:val="en-US"/>
          </w:rPr>
          <w:t>Plant Reproduction</w:t>
        </w:r>
        <w:r>
          <w:rPr>
            <w:rStyle w:val="Hyperlink"/>
            <w:lang w:val="en-US"/>
          </w:rPr>
          <w:t xml:space="preserve">, </w:t>
        </w:r>
        <w:r>
          <w:rPr>
            <w:rStyle w:val="Hyperlink"/>
            <w:i/>
            <w:iCs/>
            <w:lang w:val="en-US"/>
          </w:rPr>
          <w:t>34</w:t>
        </w:r>
        <w:r>
          <w:rPr>
            <w:rStyle w:val="Hyperlink"/>
            <w:lang w:val="en-US"/>
          </w:rPr>
          <w:t>(2), 81-89. https://doi.org/10.1007/s00497-021-00407-2</w:t>
        </w:r>
      </w:hyperlink>
    </w:p>
    <w:p>
      <w:pPr>
        <w:pStyle w:val="BodyText"/>
      </w:pPr>
      <w:hyperlink r:id="rId82">
        <w:r>
          <w:rPr>
            <w:rStyle w:val="Hyperlink"/>
            <w:lang w:val="en-US"/>
          </w:rPr>
          <w:t xml:space="preserve">Wickham, H. &amp; RStudio. (2023). </w:t>
        </w:r>
        <w:r>
          <w:rPr>
            <w:rStyle w:val="Hyperlink"/>
            <w:i/>
            <w:iCs/>
            <w:lang w:val="en-US"/>
          </w:rPr>
          <w:t>tidyverse: Easily Install and Load the «Tidyverse»</w:t>
        </w:r>
        <w:r>
          <w:rPr>
            <w:rStyle w:val="Hyperlink"/>
            <w:lang w:val="en-US"/>
          </w:rPr>
          <w:t>. https://doi.org/10.32614/CRAN.package.tidyverse</w:t>
        </w:r>
      </w:hyperlink>
    </w:p>
    <w:p>
      <w:pPr>
        <w:pStyle w:val="BodyText"/>
      </w:pPr>
      <w:hyperlink r:id="rId82">
        <w:r>
          <w:rPr>
            <w:rStyle w:val="Hyperlink"/>
            <w:lang w:val="en-US"/>
          </w:rPr>
          <w:t xml:space="preserve">Wrigley, C. W., Corke, H., Seetharaman, K., &amp; Faubion, J. (2015). </w:t>
        </w:r>
        <w:r>
          <w:rPr>
            <w:rStyle w:val="Hyperlink"/>
            <w:i/>
            <w:iCs/>
            <w:lang w:val="en-US"/>
          </w:rPr>
          <w:t>Encyclopedia of Food Grains</w:t>
        </w:r>
        <w:r>
          <w:rPr>
            <w:rStyle w:val="Hyperlink"/>
            <w:lang w:val="en-US"/>
          </w:rPr>
          <w:t>. Academic Press.</w:t>
        </w:r>
      </w:hyperlink>
    </w:p>
    <w:p>
      <w:pPr>
        <w:pStyle w:val="BodyText"/>
      </w:pPr>
      <w:hyperlink r:id="rId82">
        <w:r>
          <w:rPr>
            <w:rStyle w:val="Hyperlink"/>
            <w:lang w:val="en-US"/>
          </w:rPr>
          <w:t xml:space="preserve">Xie, X., Ma, Y., Liu, B., He, J., Li, S., &amp; Wang, H. (2020). A Deep-Learning-Based Real-Time Detector for Grape Leaf Diseases Using Improved Convolutional Neural Networks. </w:t>
        </w:r>
        <w:r>
          <w:rPr>
            <w:rStyle w:val="Hyperlink"/>
            <w:i/>
            <w:iCs/>
            <w:lang w:val="en-US"/>
          </w:rPr>
          <w:t>Frontiers in Plant Science</w:t>
        </w:r>
        <w:r>
          <w:rPr>
            <w:rStyle w:val="Hyperlink"/>
            <w:lang w:val="en-US"/>
          </w:rPr>
          <w:t xml:space="preserve">, </w:t>
        </w:r>
        <w:r>
          <w:rPr>
            <w:rStyle w:val="Hyperlink"/>
            <w:i/>
            <w:iCs/>
            <w:lang w:val="en-US"/>
          </w:rPr>
          <w:t>11</w:t>
        </w:r>
        <w:r>
          <w:rPr>
            <w:rStyle w:val="Hyperlink"/>
            <w:lang w:val="en-US"/>
          </w:rPr>
          <w:t>. https://www.frontiersin.org/articles/10.3389/fpls.2020.00751</w:t>
        </w:r>
      </w:hyperlink>
    </w:p>
    <w:p>
      <w:pPr>
        <w:pStyle w:val="BodyText"/>
      </w:pPr>
      <w:hyperlink r:id="rId82">
        <w:r>
          <w:rPr>
            <w:rStyle w:val="Hyperlink"/>
            <w:lang w:val="en-US"/>
          </w:rPr>
          <w:t>Yu, D., Zha, Y., Sun, Z., Li, J., Jin, X., Zhu, W., Bian, J., Ma, L., Zeng, Y., &amp; Su, Z. (2023). Deep convolutional neural networks for estimating maize above-ground biomass using mult</w:t>
        </w:r>
        <w:r>
          <w:rPr>
            <w:rStyle w:val="Hyperlink"/>
            <w:lang w:val="en-US"/>
          </w:rPr>
          <w:t>i-</w:t>
        </w:r>
        <w:r>
          <w:rPr>
            <w:rStyle w:val="Hyperlink"/>
            <w:lang w:val="en-US"/>
          </w:rPr>
          <w:t xml:space="preserve">source UAV images: A comparison with traditional machine learning algorithms. </w:t>
        </w:r>
        <w:r>
          <w:rPr>
            <w:rStyle w:val="Hyperlink"/>
            <w:i/>
            <w:iCs/>
            <w:lang w:val="en-US"/>
          </w:rPr>
          <w:t>Precision Agriculture</w:t>
        </w:r>
        <w:r>
          <w:rPr>
            <w:rStyle w:val="Hyperlink"/>
            <w:lang w:val="en-US"/>
          </w:rPr>
          <w:t xml:space="preserve">, </w:t>
        </w:r>
        <w:r>
          <w:rPr>
            <w:rStyle w:val="Hyperlink"/>
            <w:i/>
            <w:iCs/>
            <w:lang w:val="en-US"/>
          </w:rPr>
          <w:t>24</w:t>
        </w:r>
        <w:r>
          <w:rPr>
            <w:rStyle w:val="Hyperlink"/>
            <w:lang w:val="en-US"/>
          </w:rPr>
          <w:t>(1), 92-113. https://doi.org/10.1007/s11119-022-09932-0</w:t>
        </w:r>
      </w:hyperlink>
    </w:p>
    <w:p>
      <w:pPr>
        <w:pStyle w:val="BodyText"/>
      </w:pPr>
      <w:hyperlink r:id="rId82">
        <w:r>
          <w:rPr>
            <w:rStyle w:val="Hyperlink"/>
            <w:lang w:val="en-US"/>
          </w:rPr>
          <w:t xml:space="preserve">Yu, Y., Zhang, K., Yang, L., &amp; Zhang, D. (2019). Fruit detection for strawberry harvesting robot in </w:t>
        </w:r>
        <w:r>
          <w:rPr>
            <w:rStyle w:val="Hyperlink"/>
            <w:lang w:val="en-US"/>
          </w:rPr>
          <w:t>non-</w:t>
        </w:r>
        <w:r>
          <w:rPr>
            <w:rStyle w:val="Hyperlink"/>
            <w:lang w:val="en-US"/>
          </w:rPr>
          <w:t xml:space="preserve">structural environment based on Mask-RCNN. </w:t>
        </w:r>
        <w:r>
          <w:rPr>
            <w:rStyle w:val="Hyperlink"/>
            <w:i/>
            <w:iCs/>
            <w:lang w:val="en-US"/>
          </w:rPr>
          <w:t>Computers and Electronics in Agriculture</w:t>
        </w:r>
        <w:r>
          <w:rPr>
            <w:rStyle w:val="Hyperlink"/>
            <w:lang w:val="en-US"/>
          </w:rPr>
          <w:t xml:space="preserve">, </w:t>
        </w:r>
        <w:r>
          <w:rPr>
            <w:rStyle w:val="Hyperlink"/>
            <w:i/>
            <w:iCs/>
            <w:lang w:val="en-US"/>
          </w:rPr>
          <w:t>163</w:t>
        </w:r>
        <w:r>
          <w:rPr>
            <w:rStyle w:val="Hyperlink"/>
            <w:lang w:val="en-US"/>
          </w:rPr>
          <w:t>, 104846. https://doi.org/10.1016/j.compag.2019.06.001</w:t>
        </w:r>
      </w:hyperlink>
    </w:p>
    <w:p>
      <w:pPr>
        <w:pStyle w:val="BodyText"/>
      </w:pPr>
      <w:hyperlink r:id="rId82">
        <w:r>
          <w:rPr>
            <w:rStyle w:val="Hyperlink"/>
            <w:lang w:val="en-US"/>
          </w:rPr>
          <w:t>Zhang, S., Hu, X., Miao, H., Chu, Y., Cui, F., Yang, W., Xu, S., Guo, J., Fu, C., Song, X., Hou, M., Qiu, J., &amp; Chen, J. (2020). Imaged-based phenotyping accelerated QTL mapping and qtl × environment interaction analysis of testa col</w:t>
        </w:r>
        <w:r>
          <w:rPr>
            <w:rStyle w:val="Hyperlink"/>
            <w:lang w:val="en-US"/>
          </w:rPr>
          <w:t>ou</w:t>
        </w:r>
        <w:r>
          <w:rPr>
            <w:rStyle w:val="Hyperlink"/>
            <w:lang w:val="en-US"/>
          </w:rPr>
          <w:t>r in peanut (</w:t>
        </w:r>
        <w:r>
          <w:rPr>
            <w:rStyle w:val="Hyperlink"/>
            <w:i/>
            <w:iCs/>
            <w:lang w:val="en-US"/>
          </w:rPr>
          <w:t>Arachis hypogaea</w:t>
        </w:r>
        <w:r>
          <w:rPr>
            <w:rStyle w:val="Hyperlink"/>
            <w:lang w:val="en-US"/>
          </w:rPr>
          <w:t xml:space="preserve">). </w:t>
        </w:r>
        <w:r>
          <w:rPr>
            <w:rStyle w:val="Hyperlink"/>
            <w:i/>
            <w:iCs/>
            <w:lang w:val="en-US"/>
          </w:rPr>
          <w:t>Plant Breeding</w:t>
        </w:r>
        <w:r>
          <w:rPr>
            <w:rStyle w:val="Hyperlink"/>
            <w:lang w:val="en-US"/>
          </w:rPr>
          <w:t xml:space="preserve">, </w:t>
        </w:r>
        <w:r>
          <w:rPr>
            <w:rStyle w:val="Hyperlink"/>
            <w:i/>
            <w:iCs/>
            <w:lang w:val="en-US"/>
          </w:rPr>
          <w:t>n/a</w:t>
        </w:r>
        <w:r>
          <w:rPr>
            <w:rStyle w:val="Hyperlink"/>
            <w:lang w:val="en-US"/>
          </w:rPr>
          <w:t>(n/a). https://doi.org/10.1111/pbr.12905</w:t>
        </w:r>
      </w:hyperlink>
    </w:p>
    <w:p>
      <w:pPr>
        <w:pStyle w:val="BodyText"/>
      </w:pPr>
      <w:hyperlink r:id="rId82">
        <w:r>
          <w:rPr>
            <w:rStyle w:val="Hyperlink"/>
            <w:lang w:val="en-US"/>
          </w:rPr>
          <w:t xml:space="preserve">Zhou, Y., Srinivasan, S., Mirnezami, S. V., Kusmec, A., Fu, Q., Attigala, L., Salas Fernandez, M. G., Ganapathysubramanian, B., &amp; Schnable, P. S. (2019). Semiautomated Feature Extraction from RGB Images for Sorghum Panicle Architecture GWAS. </w:t>
        </w:r>
        <w:r>
          <w:rPr>
            <w:rStyle w:val="Hyperlink"/>
            <w:i/>
            <w:iCs/>
            <w:lang w:val="en-US"/>
          </w:rPr>
          <w:t>Plant Physiology</w:t>
        </w:r>
        <w:r>
          <w:rPr>
            <w:rStyle w:val="Hyperlink"/>
            <w:lang w:val="en-US"/>
          </w:rPr>
          <w:t xml:space="preserve">, </w:t>
        </w:r>
        <w:r>
          <w:rPr>
            <w:rStyle w:val="Hyperlink"/>
            <w:i/>
            <w:iCs/>
            <w:lang w:val="en-US"/>
          </w:rPr>
          <w:t>179</w:t>
        </w:r>
        <w:r>
          <w:rPr>
            <w:rStyle w:val="Hyperlink"/>
            <w:lang w:val="en-US"/>
          </w:rPr>
          <w:t>(1), 24-37. https://doi.org/10.1104/pp.18.00974</w:t>
        </w:r>
      </w:hyperlink>
    </w:p>
    <w:p>
      <w:pPr>
        <w:pStyle w:val="BodyText"/>
      </w:pPr>
      <w:hyperlink r:id="rId82">
        <w:r>
          <w:rPr>
            <w:rStyle w:val="Hyperlink"/>
            <w:lang w:val="en-US"/>
          </w:rPr>
          <w:t xml:space="preserve">Zurita-Silva, A., Fuentes, F., Zamora, P., Jacobsen, S.-E., &amp; Schwember, A. R. (2014). Breeding quinoa (Chenopodium quinoa Willd.): Potential and perspectives. </w:t>
        </w:r>
        <w:r>
          <w:rPr>
            <w:rStyle w:val="Hyperlink"/>
            <w:i/>
            <w:iCs/>
            <w:lang w:val="en-US"/>
          </w:rPr>
          <w:t>Molecular Breeding</w:t>
        </w:r>
        <w:r>
          <w:rPr>
            <w:rStyle w:val="Hyperlink"/>
            <w:lang w:val="en-US"/>
          </w:rPr>
          <w:t xml:space="preserve">, </w:t>
        </w:r>
        <w:r>
          <w:rPr>
            <w:rStyle w:val="Hyperlink"/>
            <w:i/>
            <w:iCs/>
            <w:lang w:val="en-US"/>
          </w:rPr>
          <w:t>34</w:t>
        </w:r>
        <w:r>
          <w:rPr>
            <w:rStyle w:val="Hyperlink"/>
            <w:lang w:val="en-US"/>
          </w:rPr>
          <w:t>(1), 13-30. https://doi.org/10.1007/s11032-014-0023-5</w:t>
        </w:r>
      </w:hyperlink>
    </w:p>
    <w:p>
      <w:pPr>
        <w:pStyle w:val="BodyText"/>
      </w:pPr>
      <w:hyperlink r:id="rId82">
        <w:r>
          <w:rPr>
            <w:rStyle w:val="Hyperlink"/>
            <w:lang w:val="en-US"/>
          </w:rPr>
          <w:t xml:space="preserve">Zystro, J., Colley, M., &amp; Dawson, J. (2018). Alternative Experimental Designs for Plant Breeding. En </w:t>
        </w:r>
        <w:r>
          <w:rPr>
            <w:rStyle w:val="Hyperlink"/>
            <w:i/>
            <w:iCs/>
            <w:lang w:val="en-US"/>
          </w:rPr>
          <w:t>Plant Breeding Reviews</w:t>
        </w:r>
        <w:r>
          <w:rPr>
            <w:rStyle w:val="Hyperlink"/>
            <w:lang w:val="en-US"/>
          </w:rPr>
          <w:t xml:space="preserve"> (pp. 87-117). John Wiley &amp; Sons, Ltd. https://doi.org/10.1002/9781119521358.ch3</w:t>
        </w:r>
      </w:hyperlink>
    </w:p>
    <w:p>
      <w:r>
        <w:rPr>
          <w:lang w:val="en-US"/>
        </w:rPr>
        <w:br w:type="page"/>
      </w:r>
    </w:p>
    <w:tbl>
      <w:tblPr>
        <w:tblStyle w:val="Table"/>
        <w:tblW w:w="5000" w:type="pct"/>
        <w:tblLayout w:type="fixed"/>
        <w:tblLook w:val="0000"/>
      </w:tblPr>
      <w:tblGrid>
        <w:gridCol w:w="9360"/>
      </w:tblGrid>
      <w:tr>
        <w:tblPrEx>
          <w:tblW w:w="5000" w:type="pct"/>
          <w:tblLayout w:type="fixed"/>
          <w:tblLook w:val="0000"/>
        </w:tblPrEx>
        <w:tc>
          <w:tcPr>
            <w:tcW w:w="7920" w:type="dxa"/>
          </w:tcPr>
          <w:bookmarkStart w:id="536" w:name="fig-id.6ns3q793e24l"/>
          <w:p>
            <w:pPr>
              <w:pStyle w:val="Compact"/>
              <w:jc w:val="center"/>
            </w:pPr>
            <w:r>
              <w:drawing>
                <wp:inline>
                  <wp:extent cx="5824728" cy="4479466"/>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2" name="Picture" descr="_draft/img_0.png"/>
                          <pic:cNvPicPr>
                            <a:picLocks noChangeAspect="1" noChangeArrowheads="1"/>
                          </pic:cNvPicPr>
                        </pic:nvPicPr>
                        <pic:blipFill>
                          <a:blip xmlns:r="http://schemas.openxmlformats.org/officeDocument/2006/relationships" r:embed="rId83"/>
                          <a:stretch>
                            <a:fillRect/>
                          </a:stretch>
                        </pic:blipFill>
                        <pic:spPr bwMode="auto">
                          <a:xfrm>
                            <a:off x="0" y="0"/>
                            <a:ext cx="5824728" cy="4479466"/>
                          </a:xfrm>
                          <a:prstGeom prst="rect">
                            <a:avLst/>
                          </a:prstGeom>
                          <a:noFill/>
                          <a:ln w="9525">
                            <a:noFill/>
                            <a:headEnd/>
                            <a:tailEnd/>
                          </a:ln>
                        </pic:spPr>
                      </pic:pic>
                    </a:graphicData>
                  </a:graphic>
                </wp:inline>
              </w:drawing>
            </w:r>
          </w:p>
          <w:p>
            <w:pPr>
              <w:pStyle w:val="ImageCaption"/>
              <w:spacing w:before="200"/>
              <w:jc w:val="left"/>
            </w:pPr>
            <w:r>
              <w:rPr>
                <w:lang w:val="en-US"/>
              </w:rPr>
              <w:t>Fig. 1: Different types of heterogeneity in the image dataset of quinoa panicles. (a) Types of variation included in the analysis: Variation of lightning conditions, background, and panicle frame in the pictures. (b) Types of variation excluded in the analysis: Bird-damaged, blurred images, and overdry panicles were excluded from the dataset to avoid bias during training and image analysis.</w:t>
            </w:r>
          </w:p>
          <w:bookmarkEnd w:id="536"/>
        </w:tc>
      </w:tr>
    </w:tbl>
    <w:p>
      <w:r>
        <w:rPr>
          <w:lang w:val="en-US"/>
        </w:rPr>
        <w:br w:type="page"/>
      </w:r>
    </w:p>
    <w:tbl>
      <w:tblPr>
        <w:tblStyle w:val="Table"/>
        <w:tblW w:w="5000" w:type="pct"/>
        <w:tblLayout w:type="fixed"/>
        <w:tblLook w:val="0000"/>
      </w:tblPr>
      <w:tblGrid>
        <w:gridCol w:w="9360"/>
      </w:tblGrid>
      <w:tr>
        <w:tblPrEx>
          <w:tblW w:w="5000" w:type="pct"/>
          <w:tblLayout w:type="fixed"/>
          <w:tblLook w:val="0000"/>
        </w:tblPrEx>
        <w:tc>
          <w:tcPr>
            <w:tcW w:w="7920" w:type="dxa"/>
          </w:tcPr>
          <w:bookmarkStart w:id="537" w:name="fig-id.n3ualh2wrwq"/>
          <w:p>
            <w:pPr>
              <w:pStyle w:val="Compact"/>
              <w:jc w:val="center"/>
            </w:pPr>
            <w:r>
              <w:drawing>
                <wp:inline>
                  <wp:extent cx="5824728" cy="756438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6" name="Picture" descr="_draft/img_1.png"/>
                          <pic:cNvPicPr>
                            <a:picLocks noChangeAspect="1" noChangeArrowheads="1"/>
                          </pic:cNvPicPr>
                        </pic:nvPicPr>
                        <pic:blipFill>
                          <a:blip xmlns:r="http://schemas.openxmlformats.org/officeDocument/2006/relationships" r:embed="rId84"/>
                          <a:stretch>
                            <a:fillRect/>
                          </a:stretch>
                        </pic:blipFill>
                        <pic:spPr bwMode="auto">
                          <a:xfrm>
                            <a:off x="0" y="0"/>
                            <a:ext cx="5824728" cy="7564389"/>
                          </a:xfrm>
                          <a:prstGeom prst="rect">
                            <a:avLst/>
                          </a:prstGeom>
                          <a:noFill/>
                          <a:ln w="9525">
                            <a:noFill/>
                            <a:headEnd/>
                            <a:tailEnd/>
                          </a:ln>
                        </pic:spPr>
                      </pic:pic>
                    </a:graphicData>
                  </a:graphic>
                </wp:inline>
              </w:drawing>
            </w:r>
          </w:p>
          <w:p>
            <w:pPr>
              <w:pStyle w:val="ImageCaption"/>
              <w:spacing w:before="200"/>
              <w:jc w:val="left"/>
            </w:pPr>
            <w:r>
              <w:rPr>
                <w:lang w:val="en-US"/>
              </w:rPr>
              <w:t>Fig. 2: Quinoa panicle image analysis pipeline using deep learning for segmentation and classification (a) Pictures from the field experiments (b) Image annotation using via software for segmentation model training (c) Model training for image segmentation (d) Best model for segmentation and trait extraction (e) Model training for image classification (f) Best model for classification (g) Merge of phenotypic data extracted from images (h) Data analysis and further application. The asterisk denotes analyses that were not conducted in the present study.</w:t>
            </w:r>
          </w:p>
          <w:bookmarkEnd w:id="537"/>
        </w:tc>
      </w:tr>
    </w:tbl>
    <w:p>
      <w:r>
        <w:rPr>
          <w:lang w:val="en-US"/>
        </w:rPr>
        <w:br w:type="page"/>
      </w:r>
    </w:p>
    <w:tbl>
      <w:tblPr>
        <w:tblStyle w:val="Table"/>
        <w:tblW w:w="5000" w:type="pct"/>
        <w:tblLayout w:type="fixed"/>
        <w:tblLook w:val="0000"/>
      </w:tblPr>
      <w:tblGrid>
        <w:gridCol w:w="9360"/>
      </w:tblGrid>
      <w:tr>
        <w:tblPrEx>
          <w:tblW w:w="5000" w:type="pct"/>
          <w:tblLayout w:type="fixed"/>
          <w:tblLook w:val="0000"/>
        </w:tblPrEx>
        <w:tc>
          <w:tcPr>
            <w:tcW w:w="7920" w:type="dxa"/>
          </w:tcPr>
          <w:bookmarkStart w:id="538" w:name="fig-id.s67t3260nbfo"/>
          <w:p>
            <w:pPr>
              <w:pStyle w:val="Compact"/>
              <w:jc w:val="center"/>
            </w:pPr>
            <w:r>
              <w:drawing>
                <wp:inline>
                  <wp:extent cx="5824728" cy="364045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0" name="Picture" descr="_draft/img_2.jpg"/>
                          <pic:cNvPicPr>
                            <a:picLocks noChangeAspect="1" noChangeArrowheads="1"/>
                          </pic:cNvPicPr>
                        </pic:nvPicPr>
                        <pic:blipFill>
                          <a:blip xmlns:r="http://schemas.openxmlformats.org/officeDocument/2006/relationships" r:embed="rId85"/>
                          <a:stretch>
                            <a:fillRect/>
                          </a:stretch>
                        </pic:blipFill>
                        <pic:spPr bwMode="auto">
                          <a:xfrm>
                            <a:off x="0" y="0"/>
                            <a:ext cx="5824728" cy="3640455"/>
                          </a:xfrm>
                          <a:prstGeom prst="rect">
                            <a:avLst/>
                          </a:prstGeom>
                          <a:noFill/>
                          <a:ln w="9525">
                            <a:noFill/>
                            <a:headEnd/>
                            <a:tailEnd/>
                          </a:ln>
                        </pic:spPr>
                      </pic:pic>
                    </a:graphicData>
                  </a:graphic>
                </wp:inline>
              </w:drawing>
            </w:r>
          </w:p>
          <w:p>
            <w:pPr>
              <w:pStyle w:val="ImageCaption"/>
              <w:spacing w:before="200"/>
              <w:jc w:val="left"/>
            </w:pPr>
            <w:r>
              <w:rPr>
                <w:lang w:val="en-US"/>
              </w:rPr>
              <w:t>Fig. 3: Comparison between ImageJ and deep learning pipeline. (a-b) Regression analysis for panicle length, width, and area. (e) ROC curve for average true and false positive rate. ROC curve for sensitivity and specificity. Fifteen images were taken from the selection and registration trials (n = 60).</w:t>
            </w:r>
          </w:p>
          <w:bookmarkEnd w:id="538"/>
        </w:tc>
      </w:tr>
    </w:tbl>
    <w:p>
      <w:r>
        <w:rPr>
          <w:lang w:val="en-US"/>
        </w:rPr>
        <w:br w:type="page"/>
      </w:r>
    </w:p>
    <w:tbl>
      <w:tblPr>
        <w:tblStyle w:val="Table"/>
        <w:tblW w:w="5000" w:type="pct"/>
        <w:tblLayout w:type="fixed"/>
        <w:tblLook w:val="0000"/>
      </w:tblPr>
      <w:tblGrid>
        <w:gridCol w:w="9360"/>
      </w:tblGrid>
      <w:tr>
        <w:tblPrEx>
          <w:tblW w:w="5000" w:type="pct"/>
          <w:tblLayout w:type="fixed"/>
          <w:tblLook w:val="0000"/>
        </w:tblPrEx>
        <w:tc>
          <w:tcPr>
            <w:tcW w:w="7920" w:type="dxa"/>
          </w:tcPr>
          <w:bookmarkStart w:id="539" w:name="fig-kix.n7evacder2cp"/>
          <w:p>
            <w:pPr>
              <w:pStyle w:val="Compact"/>
              <w:jc w:val="center"/>
            </w:pPr>
            <w:r>
              <w:drawing>
                <wp:inline>
                  <wp:extent cx="5824728" cy="3882203"/>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4" name="Picture" descr="_draft/img_3.jpg"/>
                          <pic:cNvPicPr>
                            <a:picLocks noChangeAspect="1" noChangeArrowheads="1"/>
                          </pic:cNvPicPr>
                        </pic:nvPicPr>
                        <pic:blipFill>
                          <a:blip xmlns:r="http://schemas.openxmlformats.org/officeDocument/2006/relationships" r:embed="rId86"/>
                          <a:stretch>
                            <a:fillRect/>
                          </a:stretch>
                        </pic:blipFill>
                        <pic:spPr bwMode="auto">
                          <a:xfrm>
                            <a:off x="0" y="0"/>
                            <a:ext cx="5824728" cy="3882203"/>
                          </a:xfrm>
                          <a:prstGeom prst="rect">
                            <a:avLst/>
                          </a:prstGeom>
                          <a:noFill/>
                          <a:ln w="9525">
                            <a:noFill/>
                            <a:headEnd/>
                            <a:tailEnd/>
                          </a:ln>
                        </pic:spPr>
                      </pic:pic>
                    </a:graphicData>
                  </a:graphic>
                </wp:inline>
              </w:drawing>
            </w:r>
          </w:p>
          <w:p>
            <w:pPr>
              <w:pStyle w:val="ImageCaption"/>
              <w:spacing w:before="200"/>
              <w:jc w:val="left"/>
            </w:pPr>
            <w:r>
              <w:rPr>
                <w:lang w:val="en-US"/>
              </w:rPr>
              <w:t xml:space="preserve">Fig. 4: Model prediction ability with images with scale under field conditions. (a-d) Regression analysis for panicle traits and </w:t>
            </w:r>
            <w:r>
              <w:rPr>
                <w:lang w:val="en-US"/>
              </w:rPr>
              <w:t>indices</w:t>
            </w:r>
            <w:r>
              <w:rPr>
                <w:lang w:val="en-US"/>
              </w:rPr>
              <w:t>. (e) ROC curve for sensitivity and specificity. (f) Panicle picture under field conditions with scale and QR code. The pictures were taken during the seed production trials (n = 106).</w:t>
            </w:r>
          </w:p>
          <w:bookmarkEnd w:id="539"/>
        </w:tc>
      </w:tr>
    </w:tbl>
    <w:p>
      <w:r>
        <w:rPr>
          <w:lang w:val="en-US"/>
        </w:rPr>
        <w:br w:type="page"/>
      </w:r>
    </w:p>
    <w:tbl>
      <w:tblPr>
        <w:tblStyle w:val="Table"/>
        <w:tblW w:w="5000" w:type="pct"/>
        <w:tblLayout w:type="fixed"/>
        <w:tblLook w:val="0000"/>
      </w:tblPr>
      <w:tblGrid>
        <w:gridCol w:w="9360"/>
      </w:tblGrid>
      <w:tr>
        <w:tblPrEx>
          <w:tblW w:w="5000" w:type="pct"/>
          <w:tblLayout w:type="fixed"/>
          <w:tblLook w:val="0000"/>
        </w:tblPrEx>
        <w:tc>
          <w:tcPr>
            <w:tcW w:w="7920" w:type="dxa"/>
          </w:tcPr>
          <w:bookmarkStart w:id="540" w:name="fig-id.e5f491agsax"/>
          <w:p>
            <w:pPr>
              <w:pStyle w:val="Compact"/>
              <w:jc w:val="center"/>
            </w:pPr>
            <w:r>
              <w:drawing>
                <wp:inline>
                  <wp:extent cx="5824728" cy="4661488"/>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8" name="Picture" descr="_draft/img_4.jpg"/>
                          <pic:cNvPicPr>
                            <a:picLocks noChangeAspect="1" noChangeArrowheads="1"/>
                          </pic:cNvPicPr>
                        </pic:nvPicPr>
                        <pic:blipFill>
                          <a:blip xmlns:r="http://schemas.openxmlformats.org/officeDocument/2006/relationships" r:embed="rId87"/>
                          <a:stretch>
                            <a:fillRect/>
                          </a:stretch>
                        </pic:blipFill>
                        <pic:spPr bwMode="auto">
                          <a:xfrm>
                            <a:off x="0" y="0"/>
                            <a:ext cx="5824728" cy="4661488"/>
                          </a:xfrm>
                          <a:prstGeom prst="rect">
                            <a:avLst/>
                          </a:prstGeom>
                          <a:noFill/>
                          <a:ln w="9525">
                            <a:noFill/>
                            <a:headEnd/>
                            <a:tailEnd/>
                          </a:ln>
                        </pic:spPr>
                      </pic:pic>
                    </a:graphicData>
                  </a:graphic>
                </wp:inline>
              </w:drawing>
            </w:r>
          </w:p>
          <w:p>
            <w:pPr>
              <w:pStyle w:val="ImageCaption"/>
              <w:spacing w:before="200"/>
              <w:jc w:val="left"/>
            </w:pPr>
            <w:r>
              <w:rPr>
                <w:lang w:val="en-US"/>
              </w:rPr>
              <w:t>Fig. 5: Quantitative-genetic analysis from quinoa panicle traits under mult</w:t>
            </w:r>
            <w:ins w:id="541" w:author="Editor" w:date="2024-11-25T04:51:33Z">
              <w:r>
                <w:rPr>
                  <w:lang w:val="en-US"/>
                </w:rPr>
                <w:t>i</w:t>
              </w:r>
            </w:ins>
            <w:del w:id="542" w:author="Editor" w:date="2024-11-25T04:51:33Z">
              <w:r>
                <w:rPr>
                  <w:lang w:val="en-US"/>
                </w:rPr>
                <w:delText>i-</w:delText>
              </w:r>
            </w:del>
            <w:r>
              <w:rPr>
                <w:lang w:val="en-US"/>
              </w:rPr>
              <w:t xml:space="preserve">location trials. (a) Panicle shape distribution across generation and location. (b) Panicle relation between the shape and the ratio length and width. (c) Variance partition and heritability from panicle traits in quinoa. (d) Trait distribution after second stage analysis for panicle shape and </w:t>
            </w:r>
            <w:r>
              <w:rPr>
                <w:lang w:val="en-US"/>
              </w:rPr>
              <w:t>indices</w:t>
            </w:r>
            <w:r>
              <w:rPr>
                <w:lang w:val="en-US"/>
              </w:rPr>
              <w:t>. Values are represented by the BLUPs (n = 548).</w:t>
            </w:r>
          </w:p>
          <w:bookmarkEnd w:id="540"/>
        </w:tc>
      </w:tr>
    </w:tbl>
    <w:p>
      <w:r>
        <w:rPr>
          <w:lang w:val="en-US"/>
        </w:rPr>
        <w:br w:type="page"/>
      </w:r>
    </w:p>
    <w:tbl>
      <w:tblPr>
        <w:tblStyle w:val="Table"/>
        <w:tblW w:w="5000" w:type="pct"/>
        <w:tblLayout w:type="fixed"/>
        <w:tblLook w:val="0000"/>
      </w:tblPr>
      <w:tblGrid>
        <w:gridCol w:w="9360"/>
      </w:tblGrid>
      <w:tr>
        <w:tblPrEx>
          <w:tblW w:w="5000" w:type="pct"/>
          <w:tblLayout w:type="fixed"/>
          <w:tblLook w:val="0000"/>
        </w:tblPrEx>
        <w:tc>
          <w:tcPr>
            <w:tcW w:w="7920" w:type="dxa"/>
          </w:tcPr>
          <w:bookmarkStart w:id="543" w:name="tbl-id.r5y16fnovap5"/>
          <w:p>
            <w:pPr>
              <w:pStyle w:val="ImageCaption"/>
              <w:spacing w:before="200"/>
              <w:jc w:val="left"/>
            </w:pPr>
            <w:r>
              <w:rPr>
                <w:lang w:val="en-US"/>
              </w:rPr>
              <w:t>Table 1: Images from mult</w:t>
            </w:r>
            <w:ins w:id="544" w:author="Editor" w:date="2024-11-25T04:51:33Z">
              <w:r>
                <w:rPr>
                  <w:lang w:val="en-US"/>
                </w:rPr>
                <w:t>i</w:t>
              </w:r>
            </w:ins>
            <w:del w:id="545" w:author="Editor" w:date="2024-11-25T04:51:33Z">
              <w:r>
                <w:rPr>
                  <w:lang w:val="en-US"/>
                </w:rPr>
                <w:delText>i-</w:delText>
              </w:r>
            </w:del>
            <w:r>
              <w:rPr>
                <w:lang w:val="en-US"/>
              </w:rPr>
              <w:t>environmental trials from 2016 to 2019 employed for image analysis using high-throughput phenotyping for quinoa panicles. Experiments were conducted under different experimental designs (</w:t>
            </w:r>
            <w:r>
              <w:rPr>
                <w:lang w:val="en-US"/>
              </w:rPr>
              <w:t>i.e.</w:t>
            </w:r>
            <w:r>
              <w:rPr>
                <w:lang w:val="en-US"/>
              </w:rPr>
              <w:t> lattice and randomized complete blocks - RCBD) with presence of unbalanced data. Devices and image resolution were different for each experiment. The images from seasons 2021-2022 were used for model validation with the use of a scale in the images.</w:t>
            </w:r>
          </w:p>
          <w:tbl>
            <w:tblPr>
              <w:tblStyle w:val="Table"/>
              <w:tblW w:w="0" w:type="auto"/>
              <w:tblLayout w:type="fixed"/>
              <w:tblLook w:val="0000"/>
            </w:tblPr>
            <w:tblGrid>
              <w:gridCol w:w="7920"/>
            </w:tblGrid>
            <w:tr>
              <w:tblPrEx>
                <w:tblW w:w="0" w:type="auto"/>
                <w:tblLayout w:type="fixed"/>
                <w:tblLook w:val="0000"/>
              </w:tblPrEx>
              <w:tc>
                <w:tcPr>
                  <w:tcW w:w="7920" w:type="dxa"/>
                </w:tcPr>
                <w:p>
                  <w:pPr>
                    <w:pStyle w:val="Compact"/>
                  </w:pPr>
                </w:p>
              </w:tc>
            </w:tr>
          </w:tbl>
          <w:bookmarkEnd w:id="543"/>
          <w:p/>
        </w:tc>
      </w:tr>
    </w:tbl>
    <w:p>
      <w:pPr>
        <w:pStyle w:val="FirstParagraph"/>
      </w:pPr>
      <w:del w:id="546" w:author="Editor 2" w:date="2024-11-25T04:51:30Z">
        <w:r>
          <w:rPr>
            <w:lang w:val="en-US"/>
          </w:rPr>
          <w:delText xml:space="preserve"> </w:delText>
        </w:r>
      </w:del>
    </w:p>
    <w:tbl>
      <w:tblPr>
        <w:tblStyle w:val="Table"/>
        <w:tblW w:w="5000" w:type="pct"/>
        <w:tblLayout w:type="fixed"/>
        <w:tblLook w:val="0020"/>
      </w:tblPr>
      <w:tblGrid>
        <w:gridCol w:w="930"/>
        <w:gridCol w:w="930"/>
        <w:gridCol w:w="931"/>
        <w:gridCol w:w="931"/>
        <w:gridCol w:w="931"/>
        <w:gridCol w:w="931"/>
        <w:gridCol w:w="931"/>
        <w:gridCol w:w="931"/>
        <w:gridCol w:w="931"/>
        <w:gridCol w:w="983"/>
      </w:tblGrid>
      <w:tr>
        <w:tblPrEx>
          <w:tblW w:w="5000" w:type="pct"/>
          <w:tblLayout w:type="fixed"/>
          <w:tblLook w:val="0020"/>
        </w:tblPrEx>
        <w:trPr>
          <w:tblHeader/>
        </w:trPr>
        <w:tc>
          <w:tcPr>
            <w:tcW w:w="787" w:type="dxa"/>
          </w:tcPr>
          <w:p>
            <w:pPr>
              <w:pStyle w:val="Compact"/>
              <w:jc w:val="left"/>
            </w:pPr>
            <w:r>
              <w:rPr>
                <w:b/>
                <w:bCs/>
                <w:lang w:val="en-US"/>
              </w:rPr>
              <w:t>Trial</w:t>
            </w:r>
          </w:p>
        </w:tc>
        <w:tc>
          <w:tcPr>
            <w:tcW w:w="787" w:type="dxa"/>
          </w:tcPr>
          <w:p>
            <w:pPr>
              <w:pStyle w:val="Compact"/>
              <w:jc w:val="left"/>
            </w:pPr>
            <w:r>
              <w:rPr>
                <w:b/>
                <w:bCs/>
                <w:lang w:val="en-US"/>
              </w:rPr>
              <w:t>Season</w:t>
            </w:r>
          </w:p>
        </w:tc>
        <w:tc>
          <w:tcPr>
            <w:tcW w:w="787" w:type="dxa"/>
          </w:tcPr>
          <w:p>
            <w:pPr>
              <w:pStyle w:val="Compact"/>
              <w:jc w:val="left"/>
            </w:pPr>
            <w:r>
              <w:rPr>
                <w:b/>
                <w:bCs/>
                <w:lang w:val="en-US"/>
              </w:rPr>
              <w:t>Genotypes</w:t>
            </w:r>
          </w:p>
        </w:tc>
        <w:tc>
          <w:tcPr>
            <w:tcW w:w="787" w:type="dxa"/>
          </w:tcPr>
          <w:p>
            <w:pPr>
              <w:pStyle w:val="Compact"/>
              <w:jc w:val="left"/>
            </w:pPr>
            <w:r>
              <w:rPr>
                <w:b/>
                <w:bCs/>
                <w:lang w:val="en-US"/>
              </w:rPr>
              <w:t>Generation</w:t>
            </w:r>
          </w:p>
        </w:tc>
        <w:tc>
          <w:tcPr>
            <w:tcW w:w="787" w:type="dxa"/>
          </w:tcPr>
          <w:p>
            <w:pPr>
              <w:pStyle w:val="Compact"/>
              <w:jc w:val="left"/>
            </w:pPr>
            <w:r>
              <w:rPr>
                <w:b/>
                <w:bCs/>
                <w:lang w:val="en-US"/>
              </w:rPr>
              <w:t>Location</w:t>
            </w:r>
          </w:p>
        </w:tc>
        <w:tc>
          <w:tcPr>
            <w:tcW w:w="787" w:type="dxa"/>
          </w:tcPr>
          <w:p>
            <w:pPr>
              <w:pStyle w:val="Compact"/>
              <w:jc w:val="left"/>
            </w:pPr>
            <w:r>
              <w:rPr>
                <w:b/>
                <w:bCs/>
                <w:lang w:val="en-US"/>
              </w:rPr>
              <w:t>Exp. design</w:t>
            </w:r>
          </w:p>
        </w:tc>
        <w:tc>
          <w:tcPr>
            <w:tcW w:w="787" w:type="dxa"/>
          </w:tcPr>
          <w:p>
            <w:pPr>
              <w:pStyle w:val="Compact"/>
              <w:jc w:val="left"/>
            </w:pPr>
            <w:r>
              <w:rPr>
                <w:b/>
                <w:bCs/>
                <w:lang w:val="en-US"/>
              </w:rPr>
              <w:t>Device</w:t>
            </w:r>
          </w:p>
        </w:tc>
        <w:tc>
          <w:tcPr>
            <w:tcW w:w="787" w:type="dxa"/>
          </w:tcPr>
          <w:p>
            <w:pPr>
              <w:pStyle w:val="Compact"/>
              <w:jc w:val="left"/>
            </w:pPr>
            <w:r>
              <w:rPr>
                <w:b/>
                <w:bCs/>
                <w:lang w:val="en-US"/>
              </w:rPr>
              <w:t>Resolution</w:t>
            </w:r>
          </w:p>
        </w:tc>
        <w:tc>
          <w:tcPr>
            <w:tcW w:w="787" w:type="dxa"/>
          </w:tcPr>
          <w:p>
            <w:pPr>
              <w:pStyle w:val="Compact"/>
              <w:jc w:val="left"/>
            </w:pPr>
            <w:r>
              <w:rPr>
                <w:b/>
                <w:bCs/>
                <w:lang w:val="en-US"/>
              </w:rPr>
              <w:t>Pictures</w:t>
            </w:r>
          </w:p>
        </w:tc>
        <w:tc>
          <w:tcPr>
            <w:tcW w:w="831" w:type="dxa"/>
          </w:tcPr>
          <w:p>
            <w:pPr>
              <w:pStyle w:val="Compact"/>
              <w:jc w:val="left"/>
            </w:pPr>
            <w:r>
              <w:rPr>
                <w:b/>
                <w:bCs/>
                <w:lang w:val="en-US"/>
              </w:rPr>
              <w:t>Scale</w:t>
            </w:r>
          </w:p>
        </w:tc>
      </w:tr>
      <w:tr>
        <w:tblPrEx>
          <w:tblW w:w="5000" w:type="pct"/>
          <w:tblLayout w:type="fixed"/>
          <w:tblLook w:val="0020"/>
        </w:tblPrEx>
        <w:tc>
          <w:tcPr>
            <w:tcW w:w="787" w:type="dxa"/>
          </w:tcPr>
          <w:p>
            <w:pPr>
              <w:pStyle w:val="Compact"/>
              <w:jc w:val="left"/>
            </w:pPr>
            <w:r>
              <w:rPr>
                <w:lang w:val="en-US"/>
              </w:rPr>
              <w:t>Selection</w:t>
            </w:r>
          </w:p>
        </w:tc>
        <w:tc>
          <w:tcPr>
            <w:tcW w:w="787" w:type="dxa"/>
          </w:tcPr>
          <w:p>
            <w:pPr>
              <w:pStyle w:val="Compact"/>
              <w:jc w:val="left"/>
            </w:pPr>
            <w:r>
              <w:rPr>
                <w:lang w:val="en-US"/>
              </w:rPr>
              <w:t>2016-2017</w:t>
            </w:r>
          </w:p>
        </w:tc>
        <w:tc>
          <w:tcPr>
            <w:tcW w:w="787" w:type="dxa"/>
          </w:tcPr>
          <w:p>
            <w:pPr>
              <w:pStyle w:val="Compact"/>
              <w:jc w:val="left"/>
            </w:pPr>
            <w:r>
              <w:rPr>
                <w:lang w:val="en-US"/>
              </w:rPr>
              <w:t>1200</w:t>
            </w:r>
          </w:p>
        </w:tc>
        <w:tc>
          <w:tcPr>
            <w:tcW w:w="787" w:type="dxa"/>
          </w:tcPr>
          <w:p>
            <w:pPr>
              <w:pStyle w:val="Compact"/>
              <w:jc w:val="left"/>
            </w:pPr>
            <w:r>
              <w:rPr>
                <w:lang w:val="en-US"/>
              </w:rPr>
              <w:t>F6</w:t>
            </w:r>
          </w:p>
        </w:tc>
        <w:tc>
          <w:tcPr>
            <w:tcW w:w="787" w:type="dxa"/>
          </w:tcPr>
          <w:p>
            <w:pPr>
              <w:pStyle w:val="Compact"/>
              <w:jc w:val="left"/>
            </w:pPr>
            <w:r>
              <w:rPr>
                <w:lang w:val="en-US"/>
              </w:rPr>
              <w:t>Camacani, Puno</w:t>
            </w:r>
          </w:p>
        </w:tc>
        <w:tc>
          <w:tcPr>
            <w:tcW w:w="787" w:type="dxa"/>
          </w:tcPr>
          <w:p>
            <w:pPr>
              <w:pStyle w:val="Compact"/>
              <w:jc w:val="left"/>
            </w:pPr>
            <w:r>
              <w:rPr>
                <w:lang w:val="en-US"/>
              </w:rPr>
              <w:t>RCBD</w:t>
            </w:r>
          </w:p>
        </w:tc>
        <w:tc>
          <w:tcPr>
            <w:tcW w:w="787" w:type="dxa"/>
          </w:tcPr>
          <w:p>
            <w:pPr>
              <w:pStyle w:val="Compact"/>
              <w:jc w:val="left"/>
            </w:pPr>
            <w:r>
              <w:rPr>
                <w:lang w:val="en-US"/>
              </w:rPr>
              <w:t>Nikon D5101</w:t>
            </w:r>
          </w:p>
        </w:tc>
        <w:tc>
          <w:tcPr>
            <w:tcW w:w="787" w:type="dxa"/>
          </w:tcPr>
          <w:p>
            <w:pPr>
              <w:pStyle w:val="Compact"/>
              <w:jc w:val="left"/>
            </w:pPr>
            <w:r>
              <w:rPr>
                <w:lang w:val="en-US"/>
              </w:rPr>
              <w:t>2736 x 3648</w:t>
            </w:r>
          </w:p>
        </w:tc>
        <w:tc>
          <w:tcPr>
            <w:tcW w:w="787" w:type="dxa"/>
          </w:tcPr>
          <w:p>
            <w:pPr>
              <w:pStyle w:val="Compact"/>
              <w:jc w:val="left"/>
            </w:pPr>
            <w:r>
              <w:rPr>
                <w:lang w:val="en-US"/>
              </w:rPr>
              <w:t>3862</w:t>
            </w:r>
          </w:p>
        </w:tc>
        <w:tc>
          <w:tcPr>
            <w:tcW w:w="831" w:type="dxa"/>
          </w:tcPr>
          <w:p>
            <w:pPr>
              <w:pStyle w:val="Compact"/>
              <w:jc w:val="left"/>
            </w:pPr>
            <w:r>
              <w:rPr>
                <w:lang w:val="en-US"/>
              </w:rPr>
              <w:t>no</w:t>
            </w:r>
          </w:p>
        </w:tc>
      </w:tr>
      <w:tr>
        <w:tblPrEx>
          <w:tblW w:w="5000" w:type="pct"/>
          <w:tblLayout w:type="fixed"/>
          <w:tblLook w:val="0020"/>
        </w:tblPrEx>
        <w:tc>
          <w:tcPr>
            <w:tcW w:w="787" w:type="dxa"/>
          </w:tcPr>
          <w:p>
            <w:pPr>
              <w:pStyle w:val="Compact"/>
              <w:jc w:val="left"/>
            </w:pPr>
            <w:r>
              <w:rPr>
                <w:lang w:val="en-US"/>
              </w:rPr>
              <w:t>Registration</w:t>
            </w:r>
          </w:p>
        </w:tc>
        <w:tc>
          <w:tcPr>
            <w:tcW w:w="787" w:type="dxa"/>
          </w:tcPr>
          <w:p>
            <w:pPr>
              <w:pStyle w:val="Compact"/>
              <w:jc w:val="left"/>
            </w:pPr>
            <w:r>
              <w:rPr>
                <w:lang w:val="en-US"/>
              </w:rPr>
              <w:t>2017-2018</w:t>
            </w:r>
          </w:p>
        </w:tc>
        <w:tc>
          <w:tcPr>
            <w:tcW w:w="787" w:type="dxa"/>
          </w:tcPr>
          <w:p>
            <w:pPr>
              <w:pStyle w:val="Compact"/>
              <w:jc w:val="left"/>
            </w:pPr>
            <w:r>
              <w:rPr>
                <w:lang w:val="en-US"/>
              </w:rPr>
              <w:t>600</w:t>
            </w:r>
          </w:p>
        </w:tc>
        <w:tc>
          <w:tcPr>
            <w:tcW w:w="787" w:type="dxa"/>
          </w:tcPr>
          <w:p>
            <w:pPr>
              <w:pStyle w:val="Compact"/>
              <w:jc w:val="left"/>
            </w:pPr>
            <w:r>
              <w:rPr>
                <w:lang w:val="en-US"/>
              </w:rPr>
              <w:t>F7</w:t>
            </w:r>
          </w:p>
        </w:tc>
        <w:tc>
          <w:tcPr>
            <w:tcW w:w="787" w:type="dxa"/>
          </w:tcPr>
          <w:p>
            <w:pPr>
              <w:pStyle w:val="Compact"/>
              <w:jc w:val="left"/>
            </w:pPr>
            <w:r>
              <w:rPr>
                <w:lang w:val="en-US"/>
              </w:rPr>
              <w:t>Illpa, Puno</w:t>
            </w:r>
          </w:p>
        </w:tc>
        <w:tc>
          <w:tcPr>
            <w:tcW w:w="787" w:type="dxa"/>
          </w:tcPr>
          <w:p>
            <w:pPr>
              <w:pStyle w:val="Compact"/>
              <w:jc w:val="left"/>
            </w:pPr>
            <w:r>
              <w:rPr>
                <w:lang w:val="en-US"/>
              </w:rPr>
              <w:t>Lattice 10x10</w:t>
            </w:r>
          </w:p>
        </w:tc>
        <w:tc>
          <w:tcPr>
            <w:tcW w:w="787" w:type="dxa"/>
          </w:tcPr>
          <w:p>
            <w:pPr>
              <w:pStyle w:val="Compact"/>
              <w:jc w:val="left"/>
            </w:pPr>
            <w:r>
              <w:rPr>
                <w:lang w:val="en-US"/>
              </w:rPr>
              <w:t>ZTE Blade A610</w:t>
            </w:r>
          </w:p>
        </w:tc>
        <w:tc>
          <w:tcPr>
            <w:tcW w:w="787" w:type="dxa"/>
          </w:tcPr>
          <w:p>
            <w:pPr>
              <w:pStyle w:val="Compact"/>
              <w:jc w:val="left"/>
            </w:pPr>
            <w:r>
              <w:rPr>
                <w:lang w:val="en-US"/>
              </w:rPr>
              <w:t>2448 x 3264</w:t>
            </w:r>
          </w:p>
        </w:tc>
        <w:tc>
          <w:tcPr>
            <w:tcW w:w="787" w:type="dxa"/>
          </w:tcPr>
          <w:p>
            <w:pPr>
              <w:pStyle w:val="Compact"/>
              <w:jc w:val="left"/>
            </w:pPr>
            <w:r>
              <w:rPr>
                <w:lang w:val="en-US"/>
              </w:rPr>
              <w:t>1240</w:t>
            </w:r>
          </w:p>
        </w:tc>
        <w:tc>
          <w:tcPr>
            <w:tcW w:w="831" w:type="dxa"/>
          </w:tcPr>
          <w:p>
            <w:pPr>
              <w:pStyle w:val="Compact"/>
              <w:jc w:val="left"/>
            </w:pPr>
            <w:r>
              <w:rPr>
                <w:lang w:val="en-US"/>
              </w:rPr>
              <w:t>no</w:t>
            </w:r>
          </w:p>
        </w:tc>
      </w:tr>
      <w:tr>
        <w:tblPrEx>
          <w:tblW w:w="5000" w:type="pct"/>
          <w:tblLayout w:type="fixed"/>
          <w:tblLook w:val="0020"/>
        </w:tblPrEx>
        <w:tc>
          <w:tcPr>
            <w:tcW w:w="787" w:type="dxa"/>
          </w:tcPr>
          <w:p>
            <w:pPr>
              <w:pStyle w:val="Compact"/>
              <w:jc w:val="left"/>
            </w:pPr>
            <w:r>
              <w:rPr>
                <w:lang w:val="en-US"/>
              </w:rPr>
              <w:t>Registration</w:t>
            </w:r>
          </w:p>
        </w:tc>
        <w:tc>
          <w:tcPr>
            <w:tcW w:w="787" w:type="dxa"/>
          </w:tcPr>
          <w:p>
            <w:pPr>
              <w:pStyle w:val="Compact"/>
              <w:jc w:val="left"/>
            </w:pPr>
            <w:r>
              <w:rPr>
                <w:lang w:val="en-US"/>
              </w:rPr>
              <w:t>2018-2019</w:t>
            </w:r>
          </w:p>
        </w:tc>
        <w:tc>
          <w:tcPr>
            <w:tcW w:w="787" w:type="dxa"/>
          </w:tcPr>
          <w:p>
            <w:pPr>
              <w:pStyle w:val="Compact"/>
              <w:jc w:val="left"/>
            </w:pPr>
            <w:r>
              <w:rPr>
                <w:lang w:val="en-US"/>
              </w:rPr>
              <w:t>25</w:t>
            </w:r>
          </w:p>
        </w:tc>
        <w:tc>
          <w:tcPr>
            <w:tcW w:w="787" w:type="dxa"/>
          </w:tcPr>
          <w:p>
            <w:pPr>
              <w:pStyle w:val="Compact"/>
              <w:jc w:val="left"/>
            </w:pPr>
            <w:r>
              <w:rPr>
                <w:lang w:val="en-US"/>
              </w:rPr>
              <w:t>F8</w:t>
            </w:r>
          </w:p>
        </w:tc>
        <w:tc>
          <w:tcPr>
            <w:tcW w:w="787" w:type="dxa"/>
          </w:tcPr>
          <w:p>
            <w:pPr>
              <w:pStyle w:val="Compact"/>
              <w:jc w:val="left"/>
            </w:pPr>
            <w:r>
              <w:rPr>
                <w:lang w:val="en-US"/>
              </w:rPr>
              <w:t>Camacani, Puno</w:t>
            </w:r>
          </w:p>
        </w:tc>
        <w:tc>
          <w:tcPr>
            <w:tcW w:w="787" w:type="dxa"/>
          </w:tcPr>
          <w:p>
            <w:pPr>
              <w:pStyle w:val="Compact"/>
              <w:jc w:val="left"/>
            </w:pPr>
            <w:r>
              <w:rPr>
                <w:lang w:val="en-US"/>
              </w:rPr>
              <w:t>Lattice 5x5</w:t>
            </w:r>
          </w:p>
        </w:tc>
        <w:tc>
          <w:tcPr>
            <w:tcW w:w="787" w:type="dxa"/>
          </w:tcPr>
          <w:p>
            <w:pPr>
              <w:pStyle w:val="Compact"/>
              <w:jc w:val="left"/>
            </w:pPr>
            <w:r>
              <w:rPr>
                <w:lang w:val="en-US"/>
              </w:rPr>
              <w:t>Samsung SM-T285M</w:t>
            </w:r>
          </w:p>
        </w:tc>
        <w:tc>
          <w:tcPr>
            <w:tcW w:w="787" w:type="dxa"/>
          </w:tcPr>
          <w:p>
            <w:pPr>
              <w:pStyle w:val="Compact"/>
              <w:jc w:val="left"/>
            </w:pPr>
            <w:r>
              <w:rPr>
                <w:lang w:val="en-US"/>
              </w:rPr>
              <w:t>1440 x 2560</w:t>
            </w:r>
          </w:p>
        </w:tc>
        <w:tc>
          <w:tcPr>
            <w:tcW w:w="787" w:type="dxa"/>
          </w:tcPr>
          <w:p>
            <w:pPr>
              <w:pStyle w:val="Compact"/>
              <w:jc w:val="left"/>
            </w:pPr>
            <w:r>
              <w:rPr>
                <w:lang w:val="en-US"/>
              </w:rPr>
              <w:t>25</w:t>
            </w:r>
          </w:p>
        </w:tc>
        <w:tc>
          <w:tcPr>
            <w:tcW w:w="831" w:type="dxa"/>
          </w:tcPr>
          <w:p>
            <w:pPr>
              <w:pStyle w:val="Compact"/>
              <w:jc w:val="left"/>
            </w:pPr>
            <w:r>
              <w:rPr>
                <w:lang w:val="en-US"/>
              </w:rPr>
              <w:t>no</w:t>
            </w:r>
          </w:p>
        </w:tc>
      </w:tr>
      <w:tr>
        <w:tblPrEx>
          <w:tblW w:w="5000" w:type="pct"/>
          <w:tblLayout w:type="fixed"/>
          <w:tblLook w:val="0020"/>
        </w:tblPrEx>
        <w:tc>
          <w:tcPr>
            <w:tcW w:w="787" w:type="dxa"/>
          </w:tcPr>
          <w:p>
            <w:pPr>
              <w:pStyle w:val="Compact"/>
              <w:jc w:val="left"/>
            </w:pPr>
            <w:r>
              <w:rPr>
                <w:lang w:val="en-US"/>
              </w:rPr>
              <w:t>Registration</w:t>
            </w:r>
          </w:p>
        </w:tc>
        <w:tc>
          <w:tcPr>
            <w:tcW w:w="787" w:type="dxa"/>
          </w:tcPr>
          <w:p>
            <w:pPr>
              <w:pStyle w:val="Compact"/>
              <w:jc w:val="left"/>
            </w:pPr>
            <w:r>
              <w:rPr>
                <w:lang w:val="en-US"/>
              </w:rPr>
              <w:t>2018-2019</w:t>
            </w:r>
          </w:p>
        </w:tc>
        <w:tc>
          <w:tcPr>
            <w:tcW w:w="787" w:type="dxa"/>
          </w:tcPr>
          <w:p>
            <w:pPr>
              <w:pStyle w:val="Compact"/>
              <w:jc w:val="left"/>
            </w:pPr>
            <w:r>
              <w:rPr>
                <w:lang w:val="en-US"/>
              </w:rPr>
              <w:t>25</w:t>
            </w:r>
          </w:p>
        </w:tc>
        <w:tc>
          <w:tcPr>
            <w:tcW w:w="787" w:type="dxa"/>
          </w:tcPr>
          <w:p>
            <w:pPr>
              <w:pStyle w:val="Compact"/>
              <w:jc w:val="left"/>
            </w:pPr>
            <w:r>
              <w:rPr>
                <w:lang w:val="en-US"/>
              </w:rPr>
              <w:t>F8</w:t>
            </w:r>
          </w:p>
        </w:tc>
        <w:tc>
          <w:tcPr>
            <w:tcW w:w="787" w:type="dxa"/>
          </w:tcPr>
          <w:p>
            <w:pPr>
              <w:pStyle w:val="Compact"/>
              <w:jc w:val="left"/>
            </w:pPr>
            <w:r>
              <w:rPr>
                <w:lang w:val="en-US"/>
              </w:rPr>
              <w:t>Illpa, Puno</w:t>
            </w:r>
          </w:p>
        </w:tc>
        <w:tc>
          <w:tcPr>
            <w:tcW w:w="787" w:type="dxa"/>
          </w:tcPr>
          <w:p>
            <w:pPr>
              <w:pStyle w:val="Compact"/>
              <w:jc w:val="left"/>
            </w:pPr>
            <w:r>
              <w:rPr>
                <w:lang w:val="en-US"/>
              </w:rPr>
              <w:t>Lattice 5x5</w:t>
            </w:r>
          </w:p>
        </w:tc>
        <w:tc>
          <w:tcPr>
            <w:tcW w:w="787" w:type="dxa"/>
          </w:tcPr>
          <w:p>
            <w:pPr>
              <w:pStyle w:val="Compact"/>
              <w:jc w:val="left"/>
            </w:pPr>
            <w:r>
              <w:rPr>
                <w:lang w:val="en-US"/>
              </w:rPr>
              <w:t>Samsung SM-T285M</w:t>
            </w:r>
          </w:p>
        </w:tc>
        <w:tc>
          <w:tcPr>
            <w:tcW w:w="787" w:type="dxa"/>
          </w:tcPr>
          <w:p>
            <w:pPr>
              <w:pStyle w:val="Compact"/>
              <w:jc w:val="left"/>
            </w:pPr>
            <w:r>
              <w:rPr>
                <w:lang w:val="en-US"/>
              </w:rPr>
              <w:t>1440 x 2560</w:t>
            </w:r>
          </w:p>
        </w:tc>
        <w:tc>
          <w:tcPr>
            <w:tcW w:w="787" w:type="dxa"/>
          </w:tcPr>
          <w:p>
            <w:pPr>
              <w:pStyle w:val="Compact"/>
              <w:jc w:val="left"/>
            </w:pPr>
            <w:r>
              <w:rPr>
                <w:lang w:val="en-US"/>
              </w:rPr>
              <w:t>25</w:t>
            </w:r>
          </w:p>
        </w:tc>
        <w:tc>
          <w:tcPr>
            <w:tcW w:w="831" w:type="dxa"/>
          </w:tcPr>
          <w:p>
            <w:pPr>
              <w:pStyle w:val="Compact"/>
              <w:jc w:val="left"/>
            </w:pPr>
            <w:r>
              <w:rPr>
                <w:lang w:val="en-US"/>
              </w:rPr>
              <w:t>no</w:t>
            </w:r>
          </w:p>
        </w:tc>
      </w:tr>
      <w:tr>
        <w:tblPrEx>
          <w:tblW w:w="5000" w:type="pct"/>
          <w:tblLayout w:type="fixed"/>
          <w:tblLook w:val="0020"/>
        </w:tblPrEx>
        <w:tc>
          <w:tcPr>
            <w:tcW w:w="787" w:type="dxa"/>
          </w:tcPr>
          <w:p>
            <w:pPr>
              <w:pStyle w:val="Compact"/>
              <w:jc w:val="left"/>
            </w:pPr>
            <w:r>
              <w:rPr>
                <w:lang w:val="en-US"/>
              </w:rPr>
              <w:t>Production</w:t>
            </w:r>
          </w:p>
        </w:tc>
        <w:tc>
          <w:tcPr>
            <w:tcW w:w="787" w:type="dxa"/>
          </w:tcPr>
          <w:p>
            <w:pPr>
              <w:pStyle w:val="Compact"/>
              <w:jc w:val="left"/>
            </w:pPr>
            <w:r>
              <w:rPr>
                <w:lang w:val="en-US"/>
              </w:rPr>
              <w:t>2021-2022</w:t>
            </w:r>
          </w:p>
        </w:tc>
        <w:tc>
          <w:tcPr>
            <w:tcW w:w="787" w:type="dxa"/>
          </w:tcPr>
          <w:p>
            <w:pPr>
              <w:pStyle w:val="Compact"/>
              <w:jc w:val="left"/>
            </w:pPr>
            <w:r>
              <w:rPr>
                <w:lang w:val="en-US"/>
              </w:rPr>
              <w:t>57</w:t>
            </w:r>
          </w:p>
        </w:tc>
        <w:tc>
          <w:tcPr>
            <w:tcW w:w="787" w:type="dxa"/>
          </w:tcPr>
          <w:p>
            <w:pPr>
              <w:pStyle w:val="Compact"/>
              <w:jc w:val="left"/>
            </w:pPr>
            <w:r>
              <w:rPr>
                <w:lang w:val="en-US"/>
              </w:rPr>
              <w:t>F10</w:t>
            </w:r>
          </w:p>
        </w:tc>
        <w:tc>
          <w:tcPr>
            <w:tcW w:w="787" w:type="dxa"/>
          </w:tcPr>
          <w:p>
            <w:pPr>
              <w:pStyle w:val="Compact"/>
              <w:jc w:val="left"/>
            </w:pPr>
            <w:r>
              <w:rPr>
                <w:lang w:val="en-US"/>
              </w:rPr>
              <w:t>Camacani, Puno</w:t>
            </w:r>
          </w:p>
        </w:tc>
        <w:tc>
          <w:tcPr>
            <w:tcW w:w="787" w:type="dxa"/>
          </w:tcPr>
          <w:p>
            <w:pPr>
              <w:pStyle w:val="Compact"/>
              <w:jc w:val="left"/>
            </w:pPr>
            <w:r>
              <w:rPr>
                <w:lang w:val="en-US"/>
              </w:rPr>
              <w:t>RCBD</w:t>
            </w:r>
          </w:p>
        </w:tc>
        <w:tc>
          <w:tcPr>
            <w:tcW w:w="787" w:type="dxa"/>
          </w:tcPr>
          <w:p>
            <w:pPr>
              <w:pStyle w:val="Compact"/>
              <w:jc w:val="left"/>
            </w:pPr>
            <w:r>
              <w:rPr>
                <w:lang w:val="en-US"/>
              </w:rPr>
              <w:t>Motorola G30</w:t>
            </w:r>
          </w:p>
        </w:tc>
        <w:tc>
          <w:tcPr>
            <w:tcW w:w="787" w:type="dxa"/>
          </w:tcPr>
          <w:p>
            <w:pPr>
              <w:pStyle w:val="Compact"/>
              <w:jc w:val="left"/>
            </w:pPr>
            <w:r>
              <w:rPr>
                <w:lang w:val="en-US"/>
              </w:rPr>
              <w:t>3456 x 4608</w:t>
            </w:r>
          </w:p>
        </w:tc>
        <w:tc>
          <w:tcPr>
            <w:tcW w:w="787" w:type="dxa"/>
          </w:tcPr>
          <w:p>
            <w:pPr>
              <w:pStyle w:val="Compact"/>
              <w:jc w:val="left"/>
            </w:pPr>
            <w:r>
              <w:rPr>
                <w:lang w:val="en-US"/>
              </w:rPr>
              <w:t>108</w:t>
            </w:r>
          </w:p>
        </w:tc>
        <w:tc>
          <w:tcPr>
            <w:tcW w:w="831" w:type="dxa"/>
          </w:tcPr>
          <w:p>
            <w:pPr>
              <w:pStyle w:val="Compact"/>
              <w:jc w:val="left"/>
            </w:pPr>
            <w:r>
              <w:rPr>
                <w:lang w:val="en-US"/>
              </w:rPr>
              <w:t>yes</w:t>
            </w:r>
          </w:p>
        </w:tc>
      </w:tr>
    </w:tbl>
    <w:p>
      <w:r>
        <w:rPr>
          <w:lang w:val="en-US"/>
        </w:rPr>
        <w:br w:type="page"/>
      </w:r>
    </w:p>
    <w:tbl>
      <w:tblPr>
        <w:tblStyle w:val="Table"/>
        <w:tblW w:w="5000" w:type="pct"/>
        <w:tblLayout w:type="fixed"/>
        <w:tblLook w:val="0000"/>
      </w:tblPr>
      <w:tblGrid>
        <w:gridCol w:w="9360"/>
      </w:tblGrid>
      <w:tr>
        <w:tblPrEx>
          <w:tblW w:w="5000" w:type="pct"/>
          <w:tblLayout w:type="fixed"/>
          <w:tblLook w:val="0000"/>
        </w:tblPrEx>
        <w:tc>
          <w:tcPr>
            <w:tcW w:w="7920" w:type="dxa"/>
          </w:tcPr>
          <w:bookmarkStart w:id="547" w:name="tbl-id.vur4v4bpxbe8"/>
          <w:p>
            <w:pPr>
              <w:pStyle w:val="ImageCaption"/>
              <w:spacing w:before="200"/>
              <w:jc w:val="left"/>
            </w:pPr>
            <w:r>
              <w:rPr>
                <w:lang w:val="en-US"/>
              </w:rPr>
              <w:t>Table 2: Model performance for 16 segmentation models using Mask R-CNN for extracting the phenotypic information using different mask resolution, loss weight, and neural network parameters. Values represented by Least-squares means (ap595) and standard error (ste). Significance (sig) was estimated based on Tukey (p&lt;0.05). Each model was run with five replications.</w:t>
            </w:r>
          </w:p>
          <w:tbl>
            <w:tblPr>
              <w:tblStyle w:val="Table"/>
              <w:tblW w:w="0" w:type="auto"/>
              <w:tblLayout w:type="fixed"/>
              <w:tblLook w:val="0000"/>
            </w:tblPr>
            <w:tblGrid>
              <w:gridCol w:w="7920"/>
            </w:tblGrid>
            <w:tr>
              <w:tblPrEx>
                <w:tblW w:w="0" w:type="auto"/>
                <w:tblLayout w:type="fixed"/>
                <w:tblLook w:val="0000"/>
              </w:tblPrEx>
              <w:tc>
                <w:tcPr>
                  <w:tcW w:w="7920" w:type="dxa"/>
                </w:tcPr>
                <w:p>
                  <w:pPr>
                    <w:pStyle w:val="Compact"/>
                  </w:pPr>
                </w:p>
              </w:tc>
            </w:tr>
          </w:tbl>
          <w:bookmarkEnd w:id="547"/>
          <w:p/>
        </w:tc>
      </w:tr>
    </w:tbl>
    <w:p>
      <w:pPr>
        <w:pStyle w:val="FirstParagraph"/>
      </w:pPr>
      <w:del w:id="548" w:author="Editor 2" w:date="2024-11-25T04:51:30Z">
        <w:r>
          <w:rPr>
            <w:lang w:val="en-US"/>
          </w:rPr>
          <w:delText xml:space="preserve"> </w:delText>
        </w:r>
      </w:del>
    </w:p>
    <w:tbl>
      <w:tblPr>
        <w:tblStyle w:val="Table"/>
        <w:tblW w:w="5000" w:type="pct"/>
        <w:tblLayout w:type="fixed"/>
        <w:tblLook w:val="0020"/>
      </w:tblPr>
      <w:tblGrid>
        <w:gridCol w:w="1328"/>
        <w:gridCol w:w="1328"/>
        <w:gridCol w:w="1328"/>
        <w:gridCol w:w="1328"/>
        <w:gridCol w:w="1328"/>
        <w:gridCol w:w="1328"/>
        <w:gridCol w:w="1392"/>
      </w:tblGrid>
      <w:tr>
        <w:tblPrEx>
          <w:tblW w:w="5000" w:type="pct"/>
          <w:tblLayout w:type="fixed"/>
          <w:tblLook w:val="0020"/>
        </w:tblPrEx>
        <w:trPr>
          <w:tblHeader/>
        </w:trPr>
        <w:tc>
          <w:tcPr>
            <w:tcW w:w="1123" w:type="dxa"/>
          </w:tcPr>
          <w:p>
            <w:pPr>
              <w:pStyle w:val="Compact"/>
              <w:jc w:val="left"/>
            </w:pPr>
            <w:r>
              <w:rPr>
                <w:b/>
                <w:bCs/>
                <w:lang w:val="en-US"/>
              </w:rPr>
              <w:t>Model</w:t>
            </w:r>
          </w:p>
        </w:tc>
        <w:tc>
          <w:tcPr>
            <w:tcW w:w="1123" w:type="dxa"/>
          </w:tcPr>
          <w:p>
            <w:pPr>
              <w:pStyle w:val="Compact"/>
              <w:jc w:val="left"/>
            </w:pPr>
            <w:r>
              <w:rPr>
                <w:b/>
                <w:bCs/>
                <w:lang w:val="en-US"/>
              </w:rPr>
              <w:t>loss weight</w:t>
            </w:r>
          </w:p>
        </w:tc>
        <w:tc>
          <w:tcPr>
            <w:tcW w:w="1123" w:type="dxa"/>
          </w:tcPr>
          <w:p>
            <w:pPr>
              <w:pStyle w:val="Compact"/>
              <w:jc w:val="left"/>
            </w:pPr>
            <w:r>
              <w:rPr>
                <w:b/>
                <w:bCs/>
                <w:lang w:val="en-US"/>
              </w:rPr>
              <w:t>mask resolution</w:t>
            </w:r>
          </w:p>
        </w:tc>
        <w:tc>
          <w:tcPr>
            <w:tcW w:w="1123" w:type="dxa"/>
          </w:tcPr>
          <w:p>
            <w:pPr>
              <w:pStyle w:val="Compact"/>
              <w:jc w:val="left"/>
            </w:pPr>
            <w:r>
              <w:rPr>
                <w:b/>
                <w:bCs/>
                <w:lang w:val="en-US"/>
              </w:rPr>
              <w:t>heads.m</w:t>
            </w:r>
          </w:p>
        </w:tc>
        <w:tc>
          <w:tcPr>
            <w:tcW w:w="1123" w:type="dxa"/>
          </w:tcPr>
          <w:p>
            <w:pPr>
              <w:pStyle w:val="Compact"/>
              <w:jc w:val="left"/>
            </w:pPr>
            <w:r>
              <w:rPr>
                <w:b/>
                <w:bCs/>
                <w:lang w:val="en-US"/>
              </w:rPr>
              <w:t>ap595</w:t>
            </w:r>
          </w:p>
        </w:tc>
        <w:tc>
          <w:tcPr>
            <w:tcW w:w="1123" w:type="dxa"/>
          </w:tcPr>
          <w:p>
            <w:pPr>
              <w:pStyle w:val="Compact"/>
              <w:jc w:val="left"/>
            </w:pPr>
            <w:r>
              <w:rPr>
                <w:b/>
                <w:bCs/>
                <w:lang w:val="en-US"/>
              </w:rPr>
              <w:t>ste</w:t>
            </w:r>
          </w:p>
        </w:tc>
        <w:tc>
          <w:tcPr>
            <w:tcW w:w="1177" w:type="dxa"/>
          </w:tcPr>
          <w:p>
            <w:pPr>
              <w:pStyle w:val="Compact"/>
              <w:jc w:val="left"/>
            </w:pPr>
            <w:r>
              <w:rPr>
                <w:b/>
                <w:bCs/>
                <w:lang w:val="en-US"/>
              </w:rPr>
              <w:t>sig</w:t>
            </w:r>
          </w:p>
        </w:tc>
      </w:tr>
      <w:tr>
        <w:tblPrEx>
          <w:tblW w:w="5000" w:type="pct"/>
          <w:tblLayout w:type="fixed"/>
          <w:tblLook w:val="0020"/>
        </w:tblPrEx>
        <w:tc>
          <w:tcPr>
            <w:tcW w:w="1123" w:type="dxa"/>
          </w:tcPr>
          <w:p>
            <w:pPr>
              <w:pStyle w:val="Compact"/>
              <w:jc w:val="left"/>
            </w:pPr>
            <w:r>
              <w:rPr>
                <w:lang w:val="en-US"/>
              </w:rPr>
              <w:t>segmentation-1</w:t>
            </w:r>
          </w:p>
        </w:tc>
        <w:tc>
          <w:tcPr>
            <w:tcW w:w="1123" w:type="dxa"/>
          </w:tcPr>
          <w:p>
            <w:pPr>
              <w:pStyle w:val="Compact"/>
              <w:jc w:val="left"/>
            </w:pPr>
            <w:r>
              <w:rPr>
                <w:lang w:val="en-US"/>
              </w:rPr>
              <w:t>mask1class10</w:t>
            </w:r>
          </w:p>
        </w:tc>
        <w:tc>
          <w:tcPr>
            <w:tcW w:w="1123" w:type="dxa"/>
          </w:tcPr>
          <w:p>
            <w:pPr>
              <w:pStyle w:val="Compact"/>
              <w:jc w:val="left"/>
            </w:pPr>
            <w:r>
              <w:rPr>
                <w:lang w:val="en-US"/>
              </w:rPr>
              <w:t>28x28</w:t>
            </w:r>
          </w:p>
        </w:tc>
        <w:tc>
          <w:tcPr>
            <w:tcW w:w="1123" w:type="dxa"/>
          </w:tcPr>
          <w:p>
            <w:pPr>
              <w:pStyle w:val="Compact"/>
              <w:jc w:val="left"/>
            </w:pPr>
            <w:r>
              <w:rPr>
                <w:lang w:val="en-US"/>
              </w:rPr>
              <w:t>all</w:t>
            </w:r>
          </w:p>
        </w:tc>
        <w:tc>
          <w:tcPr>
            <w:tcW w:w="1123" w:type="dxa"/>
          </w:tcPr>
          <w:p>
            <w:pPr>
              <w:pStyle w:val="Compact"/>
              <w:jc w:val="left"/>
            </w:pPr>
            <w:r>
              <w:rPr>
                <w:lang w:val="en-US"/>
              </w:rPr>
              <w:t>0.763</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segmentation-2</w:t>
            </w:r>
          </w:p>
        </w:tc>
        <w:tc>
          <w:tcPr>
            <w:tcW w:w="1123" w:type="dxa"/>
          </w:tcPr>
          <w:p>
            <w:pPr>
              <w:pStyle w:val="Compact"/>
              <w:jc w:val="left"/>
            </w:pPr>
            <w:r>
              <w:rPr>
                <w:lang w:val="en-US"/>
              </w:rPr>
              <w:t>mask20class1</w:t>
            </w:r>
          </w:p>
        </w:tc>
        <w:tc>
          <w:tcPr>
            <w:tcW w:w="1123" w:type="dxa"/>
          </w:tcPr>
          <w:p>
            <w:pPr>
              <w:pStyle w:val="Compact"/>
              <w:jc w:val="left"/>
            </w:pPr>
            <w:r>
              <w:rPr>
                <w:lang w:val="en-US"/>
              </w:rPr>
              <w:t>28x28</w:t>
            </w:r>
          </w:p>
        </w:tc>
        <w:tc>
          <w:tcPr>
            <w:tcW w:w="1123" w:type="dxa"/>
          </w:tcPr>
          <w:p>
            <w:pPr>
              <w:pStyle w:val="Compact"/>
              <w:jc w:val="left"/>
            </w:pPr>
            <w:r>
              <w:rPr>
                <w:lang w:val="en-US"/>
              </w:rPr>
              <w:t>all</w:t>
            </w:r>
          </w:p>
        </w:tc>
        <w:tc>
          <w:tcPr>
            <w:tcW w:w="1123" w:type="dxa"/>
          </w:tcPr>
          <w:p>
            <w:pPr>
              <w:pStyle w:val="Compact"/>
              <w:jc w:val="left"/>
            </w:pPr>
            <w:r>
              <w:rPr>
                <w:lang w:val="en-US"/>
              </w:rPr>
              <w:t>0.754</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segmentation-3</w:t>
            </w:r>
          </w:p>
        </w:tc>
        <w:tc>
          <w:tcPr>
            <w:tcW w:w="1123" w:type="dxa"/>
          </w:tcPr>
          <w:p>
            <w:pPr>
              <w:pStyle w:val="Compact"/>
              <w:jc w:val="left"/>
            </w:pPr>
            <w:r>
              <w:rPr>
                <w:lang w:val="en-US"/>
              </w:rPr>
              <w:t>mask10class1</w:t>
            </w:r>
          </w:p>
        </w:tc>
        <w:tc>
          <w:tcPr>
            <w:tcW w:w="1123" w:type="dxa"/>
          </w:tcPr>
          <w:p>
            <w:pPr>
              <w:pStyle w:val="Compact"/>
              <w:jc w:val="left"/>
            </w:pPr>
            <w:r>
              <w:rPr>
                <w:lang w:val="en-US"/>
              </w:rPr>
              <w:t>28x28</w:t>
            </w:r>
          </w:p>
        </w:tc>
        <w:tc>
          <w:tcPr>
            <w:tcW w:w="1123" w:type="dxa"/>
          </w:tcPr>
          <w:p>
            <w:pPr>
              <w:pStyle w:val="Compact"/>
              <w:jc w:val="left"/>
            </w:pPr>
            <w:r>
              <w:rPr>
                <w:lang w:val="en-US"/>
              </w:rPr>
              <w:t>all</w:t>
            </w:r>
          </w:p>
        </w:tc>
        <w:tc>
          <w:tcPr>
            <w:tcW w:w="1123" w:type="dxa"/>
          </w:tcPr>
          <w:p>
            <w:pPr>
              <w:pStyle w:val="Compact"/>
              <w:jc w:val="left"/>
            </w:pPr>
            <w:r>
              <w:rPr>
                <w:lang w:val="en-US"/>
              </w:rPr>
              <w:t>0.747</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segmentation-4</w:t>
            </w:r>
          </w:p>
        </w:tc>
        <w:tc>
          <w:tcPr>
            <w:tcW w:w="1123" w:type="dxa"/>
          </w:tcPr>
          <w:p>
            <w:pPr>
              <w:pStyle w:val="Compact"/>
              <w:jc w:val="left"/>
            </w:pPr>
            <w:r>
              <w:rPr>
                <w:lang w:val="en-US"/>
              </w:rPr>
              <w:t>mask1class1</w:t>
            </w:r>
          </w:p>
        </w:tc>
        <w:tc>
          <w:tcPr>
            <w:tcW w:w="1123" w:type="dxa"/>
          </w:tcPr>
          <w:p>
            <w:pPr>
              <w:pStyle w:val="Compact"/>
              <w:jc w:val="left"/>
            </w:pPr>
            <w:r>
              <w:rPr>
                <w:lang w:val="en-US"/>
              </w:rPr>
              <w:t>28x28</w:t>
            </w:r>
          </w:p>
        </w:tc>
        <w:tc>
          <w:tcPr>
            <w:tcW w:w="1123" w:type="dxa"/>
          </w:tcPr>
          <w:p>
            <w:pPr>
              <w:pStyle w:val="Compact"/>
              <w:jc w:val="left"/>
            </w:pPr>
            <w:r>
              <w:rPr>
                <w:lang w:val="en-US"/>
              </w:rPr>
              <w:t>all</w:t>
            </w:r>
          </w:p>
        </w:tc>
        <w:tc>
          <w:tcPr>
            <w:tcW w:w="1123" w:type="dxa"/>
          </w:tcPr>
          <w:p>
            <w:pPr>
              <w:pStyle w:val="Compact"/>
              <w:jc w:val="left"/>
            </w:pPr>
            <w:r>
              <w:rPr>
                <w:lang w:val="en-US"/>
              </w:rPr>
              <w:t>0.738</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segmentation-5</w:t>
            </w:r>
          </w:p>
        </w:tc>
        <w:tc>
          <w:tcPr>
            <w:tcW w:w="1123" w:type="dxa"/>
          </w:tcPr>
          <w:p>
            <w:pPr>
              <w:pStyle w:val="Compact"/>
              <w:jc w:val="left"/>
            </w:pPr>
            <w:r>
              <w:rPr>
                <w:lang w:val="en-US"/>
              </w:rPr>
              <w:t>mask1class1</w:t>
            </w:r>
          </w:p>
        </w:tc>
        <w:tc>
          <w:tcPr>
            <w:tcW w:w="1123" w:type="dxa"/>
          </w:tcPr>
          <w:p>
            <w:pPr>
              <w:pStyle w:val="Compact"/>
              <w:jc w:val="left"/>
            </w:pPr>
            <w:r>
              <w:rPr>
                <w:lang w:val="en-US"/>
              </w:rPr>
              <w:t>28x28</w:t>
            </w:r>
          </w:p>
        </w:tc>
        <w:tc>
          <w:tcPr>
            <w:tcW w:w="1123" w:type="dxa"/>
          </w:tcPr>
          <w:p>
            <w:pPr>
              <w:pStyle w:val="Compact"/>
              <w:jc w:val="left"/>
            </w:pPr>
            <w:r>
              <w:rPr>
                <w:lang w:val="en-US"/>
              </w:rPr>
              <w:t>heads</w:t>
            </w:r>
          </w:p>
        </w:tc>
        <w:tc>
          <w:tcPr>
            <w:tcW w:w="1123" w:type="dxa"/>
          </w:tcPr>
          <w:p>
            <w:pPr>
              <w:pStyle w:val="Compact"/>
              <w:jc w:val="left"/>
            </w:pPr>
            <w:r>
              <w:rPr>
                <w:lang w:val="en-US"/>
              </w:rPr>
              <w:t>0.734</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segmentation-6</w:t>
            </w:r>
          </w:p>
        </w:tc>
        <w:tc>
          <w:tcPr>
            <w:tcW w:w="1123" w:type="dxa"/>
          </w:tcPr>
          <w:p>
            <w:pPr>
              <w:pStyle w:val="Compact"/>
              <w:jc w:val="left"/>
            </w:pPr>
            <w:r>
              <w:rPr>
                <w:lang w:val="en-US"/>
              </w:rPr>
              <w:t>mask20class1</w:t>
            </w:r>
          </w:p>
        </w:tc>
        <w:tc>
          <w:tcPr>
            <w:tcW w:w="1123" w:type="dxa"/>
          </w:tcPr>
          <w:p>
            <w:pPr>
              <w:pStyle w:val="Compact"/>
              <w:jc w:val="left"/>
            </w:pPr>
            <w:r>
              <w:rPr>
                <w:lang w:val="en-US"/>
              </w:rPr>
              <w:t>28x28</w:t>
            </w:r>
          </w:p>
        </w:tc>
        <w:tc>
          <w:tcPr>
            <w:tcW w:w="1123" w:type="dxa"/>
          </w:tcPr>
          <w:p>
            <w:pPr>
              <w:pStyle w:val="Compact"/>
              <w:jc w:val="left"/>
            </w:pPr>
            <w:r>
              <w:rPr>
                <w:lang w:val="en-US"/>
              </w:rPr>
              <w:t>heads</w:t>
            </w:r>
          </w:p>
        </w:tc>
        <w:tc>
          <w:tcPr>
            <w:tcW w:w="1123" w:type="dxa"/>
          </w:tcPr>
          <w:p>
            <w:pPr>
              <w:pStyle w:val="Compact"/>
              <w:jc w:val="left"/>
            </w:pPr>
            <w:r>
              <w:rPr>
                <w:lang w:val="en-US"/>
              </w:rPr>
              <w:t>0.727</w:t>
            </w:r>
          </w:p>
        </w:tc>
        <w:tc>
          <w:tcPr>
            <w:tcW w:w="1123" w:type="dxa"/>
          </w:tcPr>
          <w:p>
            <w:pPr>
              <w:pStyle w:val="Compact"/>
              <w:jc w:val="left"/>
            </w:pPr>
            <w:r>
              <w:rPr>
                <w:lang w:val="en-US"/>
              </w:rPr>
              <w:t>0.012</w:t>
            </w:r>
          </w:p>
        </w:tc>
        <w:tc>
          <w:tcPr>
            <w:tcW w:w="1177" w:type="dxa"/>
          </w:tcPr>
          <w:p>
            <w:pPr>
              <w:pStyle w:val="Compact"/>
              <w:jc w:val="left"/>
            </w:pPr>
            <w:r>
              <w:rPr>
                <w:lang w:val="en-US"/>
              </w:rPr>
              <w:t>ab</w:t>
            </w:r>
          </w:p>
        </w:tc>
      </w:tr>
      <w:tr>
        <w:tblPrEx>
          <w:tblW w:w="5000" w:type="pct"/>
          <w:tblLayout w:type="fixed"/>
          <w:tblLook w:val="0020"/>
        </w:tblPrEx>
        <w:tc>
          <w:tcPr>
            <w:tcW w:w="1123" w:type="dxa"/>
          </w:tcPr>
          <w:p>
            <w:pPr>
              <w:pStyle w:val="Compact"/>
              <w:jc w:val="left"/>
            </w:pPr>
            <w:r>
              <w:rPr>
                <w:lang w:val="en-US"/>
              </w:rPr>
              <w:t>segmentation-7</w:t>
            </w:r>
          </w:p>
        </w:tc>
        <w:tc>
          <w:tcPr>
            <w:tcW w:w="1123" w:type="dxa"/>
          </w:tcPr>
          <w:p>
            <w:pPr>
              <w:pStyle w:val="Compact"/>
              <w:jc w:val="left"/>
            </w:pPr>
            <w:r>
              <w:rPr>
                <w:lang w:val="en-US"/>
              </w:rPr>
              <w:t>mask10class1</w:t>
            </w:r>
          </w:p>
        </w:tc>
        <w:tc>
          <w:tcPr>
            <w:tcW w:w="1123" w:type="dxa"/>
          </w:tcPr>
          <w:p>
            <w:pPr>
              <w:pStyle w:val="Compact"/>
              <w:jc w:val="left"/>
            </w:pPr>
            <w:r>
              <w:rPr>
                <w:lang w:val="en-US"/>
              </w:rPr>
              <w:t>28x28</w:t>
            </w:r>
          </w:p>
        </w:tc>
        <w:tc>
          <w:tcPr>
            <w:tcW w:w="1123" w:type="dxa"/>
          </w:tcPr>
          <w:p>
            <w:pPr>
              <w:pStyle w:val="Compact"/>
              <w:jc w:val="left"/>
            </w:pPr>
            <w:r>
              <w:rPr>
                <w:lang w:val="en-US"/>
              </w:rPr>
              <w:t>heads</w:t>
            </w:r>
          </w:p>
        </w:tc>
        <w:tc>
          <w:tcPr>
            <w:tcW w:w="1123" w:type="dxa"/>
          </w:tcPr>
          <w:p>
            <w:pPr>
              <w:pStyle w:val="Compact"/>
              <w:jc w:val="left"/>
            </w:pPr>
            <w:r>
              <w:rPr>
                <w:lang w:val="en-US"/>
              </w:rPr>
              <w:t>0.725</w:t>
            </w:r>
          </w:p>
        </w:tc>
        <w:tc>
          <w:tcPr>
            <w:tcW w:w="1123" w:type="dxa"/>
          </w:tcPr>
          <w:p>
            <w:pPr>
              <w:pStyle w:val="Compact"/>
              <w:jc w:val="left"/>
            </w:pPr>
            <w:r>
              <w:rPr>
                <w:lang w:val="en-US"/>
              </w:rPr>
              <w:t>0.012</w:t>
            </w:r>
          </w:p>
        </w:tc>
        <w:tc>
          <w:tcPr>
            <w:tcW w:w="1177" w:type="dxa"/>
          </w:tcPr>
          <w:p>
            <w:pPr>
              <w:pStyle w:val="Compact"/>
              <w:jc w:val="left"/>
            </w:pPr>
            <w:r>
              <w:rPr>
                <w:lang w:val="en-US"/>
              </w:rPr>
              <w:t>ab</w:t>
            </w:r>
          </w:p>
        </w:tc>
      </w:tr>
      <w:tr>
        <w:tblPrEx>
          <w:tblW w:w="5000" w:type="pct"/>
          <w:tblLayout w:type="fixed"/>
          <w:tblLook w:val="0020"/>
        </w:tblPrEx>
        <w:tc>
          <w:tcPr>
            <w:tcW w:w="1123" w:type="dxa"/>
          </w:tcPr>
          <w:p>
            <w:pPr>
              <w:pStyle w:val="Compact"/>
              <w:jc w:val="left"/>
            </w:pPr>
            <w:r>
              <w:rPr>
                <w:lang w:val="en-US"/>
              </w:rPr>
              <w:t>segmentation-8</w:t>
            </w:r>
          </w:p>
        </w:tc>
        <w:tc>
          <w:tcPr>
            <w:tcW w:w="1123" w:type="dxa"/>
          </w:tcPr>
          <w:p>
            <w:pPr>
              <w:pStyle w:val="Compact"/>
              <w:jc w:val="left"/>
            </w:pPr>
            <w:r>
              <w:rPr>
                <w:lang w:val="en-US"/>
              </w:rPr>
              <w:t>mask1class10</w:t>
            </w:r>
          </w:p>
        </w:tc>
        <w:tc>
          <w:tcPr>
            <w:tcW w:w="1123" w:type="dxa"/>
          </w:tcPr>
          <w:p>
            <w:pPr>
              <w:pStyle w:val="Compact"/>
              <w:jc w:val="left"/>
            </w:pPr>
            <w:r>
              <w:rPr>
                <w:lang w:val="en-US"/>
              </w:rPr>
              <w:t>28x28</w:t>
            </w:r>
          </w:p>
        </w:tc>
        <w:tc>
          <w:tcPr>
            <w:tcW w:w="1123" w:type="dxa"/>
          </w:tcPr>
          <w:p>
            <w:pPr>
              <w:pStyle w:val="Compact"/>
              <w:jc w:val="left"/>
            </w:pPr>
            <w:r>
              <w:rPr>
                <w:lang w:val="en-US"/>
              </w:rPr>
              <w:t>heads</w:t>
            </w:r>
          </w:p>
        </w:tc>
        <w:tc>
          <w:tcPr>
            <w:tcW w:w="1123" w:type="dxa"/>
          </w:tcPr>
          <w:p>
            <w:pPr>
              <w:pStyle w:val="Compact"/>
              <w:jc w:val="left"/>
            </w:pPr>
            <w:r>
              <w:rPr>
                <w:lang w:val="en-US"/>
              </w:rPr>
              <w:t>0.686</w:t>
            </w:r>
          </w:p>
        </w:tc>
        <w:tc>
          <w:tcPr>
            <w:tcW w:w="1123" w:type="dxa"/>
          </w:tcPr>
          <w:p>
            <w:pPr>
              <w:pStyle w:val="Compact"/>
              <w:jc w:val="left"/>
            </w:pPr>
            <w:r>
              <w:rPr>
                <w:lang w:val="en-US"/>
              </w:rPr>
              <w:t>0.012</w:t>
            </w:r>
          </w:p>
        </w:tc>
        <w:tc>
          <w:tcPr>
            <w:tcW w:w="1177" w:type="dxa"/>
          </w:tcPr>
          <w:p>
            <w:pPr>
              <w:pStyle w:val="Compact"/>
              <w:jc w:val="left"/>
            </w:pPr>
            <w:r>
              <w:rPr>
                <w:lang w:val="en-US"/>
              </w:rPr>
              <w:t>b</w:t>
            </w:r>
          </w:p>
        </w:tc>
      </w:tr>
      <w:tr>
        <w:tblPrEx>
          <w:tblW w:w="5000" w:type="pct"/>
          <w:tblLayout w:type="fixed"/>
          <w:tblLook w:val="0020"/>
        </w:tblPrEx>
        <w:tc>
          <w:tcPr>
            <w:tcW w:w="1123" w:type="dxa"/>
          </w:tcPr>
          <w:p>
            <w:pPr>
              <w:pStyle w:val="Compact"/>
              <w:jc w:val="left"/>
            </w:pPr>
            <w:r>
              <w:rPr>
                <w:lang w:val="en-US"/>
              </w:rPr>
              <w:t>segmentation-9</w:t>
            </w:r>
          </w:p>
        </w:tc>
        <w:tc>
          <w:tcPr>
            <w:tcW w:w="1123" w:type="dxa"/>
          </w:tcPr>
          <w:p>
            <w:pPr>
              <w:pStyle w:val="Compact"/>
              <w:jc w:val="left"/>
            </w:pPr>
            <w:r>
              <w:rPr>
                <w:lang w:val="en-US"/>
              </w:rPr>
              <w:t>mask10class1</w:t>
            </w:r>
          </w:p>
        </w:tc>
        <w:tc>
          <w:tcPr>
            <w:tcW w:w="1123" w:type="dxa"/>
          </w:tcPr>
          <w:p>
            <w:pPr>
              <w:pStyle w:val="Compact"/>
              <w:jc w:val="left"/>
            </w:pPr>
            <w:r>
              <w:rPr>
                <w:lang w:val="en-US"/>
              </w:rPr>
              <w:t>56x56</w:t>
            </w:r>
          </w:p>
        </w:tc>
        <w:tc>
          <w:tcPr>
            <w:tcW w:w="1123" w:type="dxa"/>
          </w:tcPr>
          <w:p>
            <w:pPr>
              <w:pStyle w:val="Compact"/>
              <w:jc w:val="left"/>
            </w:pPr>
            <w:r>
              <w:rPr>
                <w:lang w:val="en-US"/>
              </w:rPr>
              <w:t>all</w:t>
            </w:r>
          </w:p>
        </w:tc>
        <w:tc>
          <w:tcPr>
            <w:tcW w:w="1123" w:type="dxa"/>
          </w:tcPr>
          <w:p>
            <w:pPr>
              <w:pStyle w:val="Compact"/>
              <w:jc w:val="left"/>
            </w:pPr>
            <w:r>
              <w:rPr>
                <w:lang w:val="en-US"/>
              </w:rPr>
              <w:t>0.801</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segmentation-10</w:t>
            </w:r>
          </w:p>
        </w:tc>
        <w:tc>
          <w:tcPr>
            <w:tcW w:w="1123" w:type="dxa"/>
          </w:tcPr>
          <w:p>
            <w:pPr>
              <w:pStyle w:val="Compact"/>
              <w:jc w:val="left"/>
            </w:pPr>
            <w:r>
              <w:rPr>
                <w:lang w:val="en-US"/>
              </w:rPr>
              <w:t>mask20class1</w:t>
            </w:r>
          </w:p>
        </w:tc>
        <w:tc>
          <w:tcPr>
            <w:tcW w:w="1123" w:type="dxa"/>
          </w:tcPr>
          <w:p>
            <w:pPr>
              <w:pStyle w:val="Compact"/>
              <w:jc w:val="left"/>
            </w:pPr>
            <w:r>
              <w:rPr>
                <w:lang w:val="en-US"/>
              </w:rPr>
              <w:t>56x56</w:t>
            </w:r>
          </w:p>
        </w:tc>
        <w:tc>
          <w:tcPr>
            <w:tcW w:w="1123" w:type="dxa"/>
          </w:tcPr>
          <w:p>
            <w:pPr>
              <w:pStyle w:val="Compact"/>
              <w:jc w:val="left"/>
            </w:pPr>
            <w:r>
              <w:rPr>
                <w:lang w:val="en-US"/>
              </w:rPr>
              <w:t>all</w:t>
            </w:r>
          </w:p>
        </w:tc>
        <w:tc>
          <w:tcPr>
            <w:tcW w:w="1123" w:type="dxa"/>
          </w:tcPr>
          <w:p>
            <w:pPr>
              <w:pStyle w:val="Compact"/>
              <w:jc w:val="left"/>
            </w:pPr>
            <w:r>
              <w:rPr>
                <w:lang w:val="en-US"/>
              </w:rPr>
              <w:t>0.8</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segmentation-11</w:t>
            </w:r>
          </w:p>
        </w:tc>
        <w:tc>
          <w:tcPr>
            <w:tcW w:w="1123" w:type="dxa"/>
          </w:tcPr>
          <w:p>
            <w:pPr>
              <w:pStyle w:val="Compact"/>
              <w:jc w:val="left"/>
            </w:pPr>
            <w:r>
              <w:rPr>
                <w:lang w:val="en-US"/>
              </w:rPr>
              <w:t>mask1class1</w:t>
            </w:r>
          </w:p>
        </w:tc>
        <w:tc>
          <w:tcPr>
            <w:tcW w:w="1123" w:type="dxa"/>
          </w:tcPr>
          <w:p>
            <w:pPr>
              <w:pStyle w:val="Compact"/>
              <w:jc w:val="left"/>
            </w:pPr>
            <w:r>
              <w:rPr>
                <w:lang w:val="en-US"/>
              </w:rPr>
              <w:t>56x56</w:t>
            </w:r>
          </w:p>
        </w:tc>
        <w:tc>
          <w:tcPr>
            <w:tcW w:w="1123" w:type="dxa"/>
          </w:tcPr>
          <w:p>
            <w:pPr>
              <w:pStyle w:val="Compact"/>
              <w:jc w:val="left"/>
            </w:pPr>
            <w:r>
              <w:rPr>
                <w:lang w:val="en-US"/>
              </w:rPr>
              <w:t>all</w:t>
            </w:r>
          </w:p>
        </w:tc>
        <w:tc>
          <w:tcPr>
            <w:tcW w:w="1123" w:type="dxa"/>
          </w:tcPr>
          <w:p>
            <w:pPr>
              <w:pStyle w:val="Compact"/>
              <w:jc w:val="left"/>
            </w:pPr>
            <w:r>
              <w:rPr>
                <w:lang w:val="en-US"/>
              </w:rPr>
              <w:t>0.791</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segmentation-12</w:t>
            </w:r>
          </w:p>
        </w:tc>
        <w:tc>
          <w:tcPr>
            <w:tcW w:w="1123" w:type="dxa"/>
          </w:tcPr>
          <w:p>
            <w:pPr>
              <w:pStyle w:val="Compact"/>
              <w:jc w:val="left"/>
            </w:pPr>
            <w:r>
              <w:rPr>
                <w:lang w:val="en-US"/>
              </w:rPr>
              <w:t>mask1class10</w:t>
            </w:r>
          </w:p>
        </w:tc>
        <w:tc>
          <w:tcPr>
            <w:tcW w:w="1123" w:type="dxa"/>
          </w:tcPr>
          <w:p>
            <w:pPr>
              <w:pStyle w:val="Compact"/>
              <w:jc w:val="left"/>
            </w:pPr>
            <w:r>
              <w:rPr>
                <w:lang w:val="en-US"/>
              </w:rPr>
              <w:t>56x56</w:t>
            </w:r>
          </w:p>
        </w:tc>
        <w:tc>
          <w:tcPr>
            <w:tcW w:w="1123" w:type="dxa"/>
          </w:tcPr>
          <w:p>
            <w:pPr>
              <w:pStyle w:val="Compact"/>
              <w:jc w:val="left"/>
            </w:pPr>
            <w:r>
              <w:rPr>
                <w:lang w:val="en-US"/>
              </w:rPr>
              <w:t>all</w:t>
            </w:r>
          </w:p>
        </w:tc>
        <w:tc>
          <w:tcPr>
            <w:tcW w:w="1123" w:type="dxa"/>
          </w:tcPr>
          <w:p>
            <w:pPr>
              <w:pStyle w:val="Compact"/>
              <w:jc w:val="left"/>
            </w:pPr>
            <w:r>
              <w:rPr>
                <w:lang w:val="en-US"/>
              </w:rPr>
              <w:t>0.782</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segmentation-13</w:t>
            </w:r>
          </w:p>
        </w:tc>
        <w:tc>
          <w:tcPr>
            <w:tcW w:w="1123" w:type="dxa"/>
          </w:tcPr>
          <w:p>
            <w:pPr>
              <w:pStyle w:val="Compact"/>
              <w:jc w:val="left"/>
            </w:pPr>
            <w:r>
              <w:rPr>
                <w:lang w:val="en-US"/>
              </w:rPr>
              <w:t>mask1class1</w:t>
            </w:r>
          </w:p>
        </w:tc>
        <w:tc>
          <w:tcPr>
            <w:tcW w:w="1123" w:type="dxa"/>
          </w:tcPr>
          <w:p>
            <w:pPr>
              <w:pStyle w:val="Compact"/>
              <w:jc w:val="left"/>
            </w:pPr>
            <w:r>
              <w:rPr>
                <w:lang w:val="en-US"/>
              </w:rPr>
              <w:t>56x56</w:t>
            </w:r>
          </w:p>
        </w:tc>
        <w:tc>
          <w:tcPr>
            <w:tcW w:w="1123" w:type="dxa"/>
          </w:tcPr>
          <w:p>
            <w:pPr>
              <w:pStyle w:val="Compact"/>
              <w:jc w:val="left"/>
            </w:pPr>
            <w:r>
              <w:rPr>
                <w:lang w:val="en-US"/>
              </w:rPr>
              <w:t>heads</w:t>
            </w:r>
          </w:p>
        </w:tc>
        <w:tc>
          <w:tcPr>
            <w:tcW w:w="1123" w:type="dxa"/>
          </w:tcPr>
          <w:p>
            <w:pPr>
              <w:pStyle w:val="Compact"/>
              <w:jc w:val="left"/>
            </w:pPr>
            <w:r>
              <w:rPr>
                <w:lang w:val="en-US"/>
              </w:rPr>
              <w:t>0.758</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segmentation-14</w:t>
            </w:r>
          </w:p>
        </w:tc>
        <w:tc>
          <w:tcPr>
            <w:tcW w:w="1123" w:type="dxa"/>
          </w:tcPr>
          <w:p>
            <w:pPr>
              <w:pStyle w:val="Compact"/>
              <w:jc w:val="left"/>
            </w:pPr>
            <w:r>
              <w:rPr>
                <w:lang w:val="en-US"/>
              </w:rPr>
              <w:t>mask1class10</w:t>
            </w:r>
          </w:p>
        </w:tc>
        <w:tc>
          <w:tcPr>
            <w:tcW w:w="1123" w:type="dxa"/>
          </w:tcPr>
          <w:p>
            <w:pPr>
              <w:pStyle w:val="Compact"/>
              <w:jc w:val="left"/>
            </w:pPr>
            <w:r>
              <w:rPr>
                <w:lang w:val="en-US"/>
              </w:rPr>
              <w:t>56x56</w:t>
            </w:r>
          </w:p>
        </w:tc>
        <w:tc>
          <w:tcPr>
            <w:tcW w:w="1123" w:type="dxa"/>
          </w:tcPr>
          <w:p>
            <w:pPr>
              <w:pStyle w:val="Compact"/>
              <w:jc w:val="left"/>
            </w:pPr>
            <w:r>
              <w:rPr>
                <w:lang w:val="en-US"/>
              </w:rPr>
              <w:t>heads</w:t>
            </w:r>
          </w:p>
        </w:tc>
        <w:tc>
          <w:tcPr>
            <w:tcW w:w="1123" w:type="dxa"/>
          </w:tcPr>
          <w:p>
            <w:pPr>
              <w:pStyle w:val="Compact"/>
              <w:jc w:val="left"/>
            </w:pPr>
            <w:r>
              <w:rPr>
                <w:lang w:val="en-US"/>
              </w:rPr>
              <w:t>0.751</w:t>
            </w:r>
          </w:p>
        </w:tc>
        <w:tc>
          <w:tcPr>
            <w:tcW w:w="1123" w:type="dxa"/>
          </w:tcPr>
          <w:p>
            <w:pPr>
              <w:pStyle w:val="Compact"/>
              <w:jc w:val="left"/>
            </w:pPr>
            <w:r>
              <w:rPr>
                <w:lang w:val="en-US"/>
              </w:rPr>
              <w:t>0.012</w:t>
            </w:r>
          </w:p>
        </w:tc>
        <w:tc>
          <w:tcPr>
            <w:tcW w:w="1177" w:type="dxa"/>
          </w:tcPr>
          <w:p>
            <w:pPr>
              <w:pStyle w:val="Compact"/>
              <w:jc w:val="left"/>
            </w:pPr>
            <w:r>
              <w:rPr>
                <w:lang w:val="en-US"/>
              </w:rPr>
              <w:t>a</w:t>
            </w:r>
          </w:p>
        </w:tc>
      </w:tr>
      <w:tr>
        <w:tblPrEx>
          <w:tblW w:w="5000" w:type="pct"/>
          <w:tblLayout w:type="fixed"/>
          <w:tblLook w:val="0020"/>
        </w:tblPrEx>
        <w:tc>
          <w:tcPr>
            <w:tcW w:w="1123" w:type="dxa"/>
          </w:tcPr>
          <w:p>
            <w:pPr>
              <w:pStyle w:val="Compact"/>
              <w:jc w:val="left"/>
            </w:pPr>
            <w:r>
              <w:rPr>
                <w:lang w:val="en-US"/>
              </w:rPr>
              <w:t>segmentation-15</w:t>
            </w:r>
          </w:p>
        </w:tc>
        <w:tc>
          <w:tcPr>
            <w:tcW w:w="1123" w:type="dxa"/>
          </w:tcPr>
          <w:p>
            <w:pPr>
              <w:pStyle w:val="Compact"/>
              <w:jc w:val="left"/>
            </w:pPr>
            <w:r>
              <w:rPr>
                <w:lang w:val="en-US"/>
              </w:rPr>
              <w:t>mask10class1</w:t>
            </w:r>
          </w:p>
        </w:tc>
        <w:tc>
          <w:tcPr>
            <w:tcW w:w="1123" w:type="dxa"/>
          </w:tcPr>
          <w:p>
            <w:pPr>
              <w:pStyle w:val="Compact"/>
              <w:jc w:val="left"/>
            </w:pPr>
            <w:r>
              <w:rPr>
                <w:lang w:val="en-US"/>
              </w:rPr>
              <w:t>56x56</w:t>
            </w:r>
          </w:p>
        </w:tc>
        <w:tc>
          <w:tcPr>
            <w:tcW w:w="1123" w:type="dxa"/>
          </w:tcPr>
          <w:p>
            <w:pPr>
              <w:pStyle w:val="Compact"/>
              <w:jc w:val="left"/>
            </w:pPr>
            <w:r>
              <w:rPr>
                <w:lang w:val="en-US"/>
              </w:rPr>
              <w:t>heads</w:t>
            </w:r>
          </w:p>
        </w:tc>
        <w:tc>
          <w:tcPr>
            <w:tcW w:w="1123" w:type="dxa"/>
          </w:tcPr>
          <w:p>
            <w:pPr>
              <w:pStyle w:val="Compact"/>
              <w:jc w:val="left"/>
            </w:pPr>
            <w:r>
              <w:rPr>
                <w:lang w:val="en-US"/>
              </w:rPr>
              <w:t>0.737</w:t>
            </w:r>
          </w:p>
        </w:tc>
        <w:tc>
          <w:tcPr>
            <w:tcW w:w="1123" w:type="dxa"/>
          </w:tcPr>
          <w:p>
            <w:pPr>
              <w:pStyle w:val="Compact"/>
              <w:jc w:val="left"/>
            </w:pPr>
            <w:r>
              <w:rPr>
                <w:lang w:val="en-US"/>
              </w:rPr>
              <w:t>0.012</w:t>
            </w:r>
          </w:p>
        </w:tc>
        <w:tc>
          <w:tcPr>
            <w:tcW w:w="1177" w:type="dxa"/>
          </w:tcPr>
          <w:p>
            <w:pPr>
              <w:pStyle w:val="Compact"/>
              <w:jc w:val="left"/>
            </w:pPr>
            <w:r>
              <w:rPr>
                <w:lang w:val="en-US"/>
              </w:rPr>
              <w:t>ab</w:t>
            </w:r>
          </w:p>
        </w:tc>
      </w:tr>
      <w:tr>
        <w:tblPrEx>
          <w:tblW w:w="5000" w:type="pct"/>
          <w:tblLayout w:type="fixed"/>
          <w:tblLook w:val="0020"/>
        </w:tblPrEx>
        <w:tc>
          <w:tcPr>
            <w:tcW w:w="1123" w:type="dxa"/>
          </w:tcPr>
          <w:p>
            <w:pPr>
              <w:pStyle w:val="Compact"/>
              <w:jc w:val="left"/>
            </w:pPr>
            <w:r>
              <w:rPr>
                <w:lang w:val="en-US"/>
              </w:rPr>
              <w:t>segmentation-16</w:t>
            </w:r>
          </w:p>
        </w:tc>
        <w:tc>
          <w:tcPr>
            <w:tcW w:w="1123" w:type="dxa"/>
          </w:tcPr>
          <w:p>
            <w:pPr>
              <w:pStyle w:val="Compact"/>
              <w:jc w:val="left"/>
            </w:pPr>
            <w:r>
              <w:rPr>
                <w:lang w:val="en-US"/>
              </w:rPr>
              <w:t>mask20class1</w:t>
            </w:r>
          </w:p>
        </w:tc>
        <w:tc>
          <w:tcPr>
            <w:tcW w:w="1123" w:type="dxa"/>
          </w:tcPr>
          <w:p>
            <w:pPr>
              <w:pStyle w:val="Compact"/>
              <w:jc w:val="left"/>
            </w:pPr>
            <w:r>
              <w:rPr>
                <w:lang w:val="en-US"/>
              </w:rPr>
              <w:t>56x56</w:t>
            </w:r>
          </w:p>
        </w:tc>
        <w:tc>
          <w:tcPr>
            <w:tcW w:w="1123" w:type="dxa"/>
          </w:tcPr>
          <w:p>
            <w:pPr>
              <w:pStyle w:val="Compact"/>
              <w:jc w:val="left"/>
            </w:pPr>
            <w:r>
              <w:rPr>
                <w:lang w:val="en-US"/>
              </w:rPr>
              <w:t>heads</w:t>
            </w:r>
          </w:p>
        </w:tc>
        <w:tc>
          <w:tcPr>
            <w:tcW w:w="1123" w:type="dxa"/>
          </w:tcPr>
          <w:p>
            <w:pPr>
              <w:pStyle w:val="Compact"/>
              <w:jc w:val="left"/>
            </w:pPr>
            <w:r>
              <w:rPr>
                <w:lang w:val="en-US"/>
              </w:rPr>
              <w:t>0.704</w:t>
            </w:r>
          </w:p>
        </w:tc>
        <w:tc>
          <w:tcPr>
            <w:tcW w:w="1123" w:type="dxa"/>
          </w:tcPr>
          <w:p>
            <w:pPr>
              <w:pStyle w:val="Compact"/>
              <w:jc w:val="left"/>
            </w:pPr>
            <w:r>
              <w:rPr>
                <w:lang w:val="en-US"/>
              </w:rPr>
              <w:t>0.012</w:t>
            </w:r>
          </w:p>
        </w:tc>
        <w:tc>
          <w:tcPr>
            <w:tcW w:w="1177" w:type="dxa"/>
          </w:tcPr>
          <w:p>
            <w:pPr>
              <w:pStyle w:val="Compact"/>
              <w:jc w:val="left"/>
            </w:pPr>
            <w:r>
              <w:rPr>
                <w:lang w:val="en-US"/>
              </w:rPr>
              <w:t>b</w:t>
            </w:r>
          </w:p>
        </w:tc>
      </w:tr>
    </w:tbl>
    <w:p>
      <w:r>
        <w:rPr>
          <w:lang w:val="en-US"/>
        </w:rPr>
        <w:br w:type="page"/>
      </w:r>
    </w:p>
    <w:tbl>
      <w:tblPr>
        <w:tblStyle w:val="Table"/>
        <w:tblW w:w="5000" w:type="pct"/>
        <w:tblLayout w:type="fixed"/>
        <w:tblLook w:val="0000"/>
      </w:tblPr>
      <w:tblGrid>
        <w:gridCol w:w="9360"/>
      </w:tblGrid>
      <w:tr>
        <w:tblPrEx>
          <w:tblW w:w="5000" w:type="pct"/>
          <w:tblLayout w:type="fixed"/>
          <w:tblLook w:val="0000"/>
        </w:tblPrEx>
        <w:tc>
          <w:tcPr>
            <w:tcW w:w="7920" w:type="dxa"/>
          </w:tcPr>
          <w:bookmarkStart w:id="549" w:name="tbl-id.ddv8lvk6bvgs"/>
          <w:p>
            <w:pPr>
              <w:pStyle w:val="ImageCaption"/>
              <w:spacing w:before="200"/>
              <w:jc w:val="left"/>
            </w:pPr>
            <w:r>
              <w:rPr>
                <w:lang w:val="en-US"/>
              </w:rPr>
              <w:t>Table 3: Model performance for 12 classification models using three different architectures, dense layers, and activation function configurations for binary image classification for quinoa panicles in amarantiform and glomerulate panicle shapes. Values represented by Least-squares means (accuracy) and standard error (ste). Significance (sig) was estimated based on Tukey (p&lt;0.05). Each model was run with five replications.</w:t>
            </w:r>
          </w:p>
          <w:tbl>
            <w:tblPr>
              <w:tblStyle w:val="Table"/>
              <w:tblW w:w="0" w:type="auto"/>
              <w:tblLayout w:type="fixed"/>
              <w:tblLook w:val="0000"/>
            </w:tblPr>
            <w:tblGrid>
              <w:gridCol w:w="7920"/>
            </w:tblGrid>
            <w:tr>
              <w:tblPrEx>
                <w:tblW w:w="0" w:type="auto"/>
                <w:tblLayout w:type="fixed"/>
                <w:tblLook w:val="0000"/>
              </w:tblPrEx>
              <w:tc>
                <w:tcPr>
                  <w:tcW w:w="7920" w:type="dxa"/>
                </w:tcPr>
                <w:p>
                  <w:pPr>
                    <w:pStyle w:val="Compact"/>
                  </w:pPr>
                </w:p>
              </w:tc>
            </w:tr>
          </w:tbl>
          <w:bookmarkEnd w:id="549"/>
          <w:p/>
        </w:tc>
      </w:tr>
    </w:tbl>
    <w:p>
      <w:pPr>
        <w:pStyle w:val="FirstParagraph"/>
      </w:pPr>
      <w:del w:id="550" w:author="Editor 2" w:date="2024-11-25T04:51:30Z">
        <w:r>
          <w:rPr>
            <w:lang w:val="en-US"/>
          </w:rPr>
          <w:delText xml:space="preserve"> </w:delText>
        </w:r>
      </w:del>
    </w:p>
    <w:tbl>
      <w:tblPr>
        <w:tblStyle w:val="Table"/>
        <w:tblW w:w="5000" w:type="pct"/>
        <w:tblLayout w:type="fixed"/>
        <w:tblLook w:val="0020"/>
      </w:tblPr>
      <w:tblGrid>
        <w:gridCol w:w="1329"/>
        <w:gridCol w:w="1329"/>
        <w:gridCol w:w="1329"/>
        <w:gridCol w:w="1330"/>
        <w:gridCol w:w="1330"/>
        <w:gridCol w:w="1330"/>
        <w:gridCol w:w="1383"/>
      </w:tblGrid>
      <w:tr>
        <w:tblPrEx>
          <w:tblW w:w="5000" w:type="pct"/>
          <w:tblLayout w:type="fixed"/>
          <w:tblLook w:val="0020"/>
        </w:tblPrEx>
        <w:trPr>
          <w:tblHeader/>
        </w:trPr>
        <w:tc>
          <w:tcPr>
            <w:tcW w:w="1124" w:type="dxa"/>
          </w:tcPr>
          <w:p>
            <w:pPr>
              <w:pStyle w:val="Compact"/>
              <w:jc w:val="left"/>
            </w:pPr>
            <w:r>
              <w:rPr>
                <w:b/>
                <w:bCs/>
                <w:lang w:val="en-US"/>
              </w:rPr>
              <w:t>Model</w:t>
            </w:r>
          </w:p>
        </w:tc>
        <w:tc>
          <w:tcPr>
            <w:tcW w:w="1124" w:type="dxa"/>
          </w:tcPr>
          <w:p>
            <w:pPr>
              <w:pStyle w:val="Compact"/>
              <w:jc w:val="left"/>
            </w:pPr>
            <w:r>
              <w:rPr>
                <w:b/>
                <w:bCs/>
                <w:lang w:val="en-US"/>
              </w:rPr>
              <w:t>architecture</w:t>
            </w:r>
          </w:p>
        </w:tc>
        <w:tc>
          <w:tcPr>
            <w:tcW w:w="1124" w:type="dxa"/>
          </w:tcPr>
          <w:p>
            <w:pPr>
              <w:pStyle w:val="Compact"/>
              <w:jc w:val="left"/>
            </w:pPr>
            <w:r>
              <w:rPr>
                <w:b/>
                <w:bCs/>
                <w:lang w:val="en-US"/>
              </w:rPr>
              <w:t>dense layers</w:t>
            </w:r>
          </w:p>
        </w:tc>
        <w:tc>
          <w:tcPr>
            <w:tcW w:w="1124" w:type="dxa"/>
          </w:tcPr>
          <w:p>
            <w:pPr>
              <w:pStyle w:val="Compact"/>
              <w:jc w:val="left"/>
            </w:pPr>
            <w:r>
              <w:rPr>
                <w:b/>
                <w:bCs/>
                <w:lang w:val="en-US"/>
              </w:rPr>
              <w:t>activation function</w:t>
            </w:r>
          </w:p>
        </w:tc>
        <w:tc>
          <w:tcPr>
            <w:tcW w:w="1124" w:type="dxa"/>
          </w:tcPr>
          <w:p>
            <w:pPr>
              <w:pStyle w:val="Compact"/>
              <w:jc w:val="left"/>
            </w:pPr>
            <w:r>
              <w:rPr>
                <w:b/>
                <w:bCs/>
                <w:lang w:val="en-US"/>
              </w:rPr>
              <w:t>accuracy</w:t>
            </w:r>
          </w:p>
        </w:tc>
        <w:tc>
          <w:tcPr>
            <w:tcW w:w="1124" w:type="dxa"/>
          </w:tcPr>
          <w:p>
            <w:pPr>
              <w:pStyle w:val="Compact"/>
              <w:jc w:val="left"/>
            </w:pPr>
            <w:r>
              <w:rPr>
                <w:b/>
                <w:bCs/>
                <w:lang w:val="en-US"/>
              </w:rPr>
              <w:t>ste</w:t>
            </w:r>
          </w:p>
        </w:tc>
        <w:tc>
          <w:tcPr>
            <w:tcW w:w="1169" w:type="dxa"/>
          </w:tcPr>
          <w:p>
            <w:pPr>
              <w:pStyle w:val="Compact"/>
              <w:jc w:val="left"/>
            </w:pPr>
            <w:r>
              <w:rPr>
                <w:b/>
                <w:bCs/>
                <w:lang w:val="en-US"/>
              </w:rPr>
              <w:t>sig</w:t>
            </w:r>
          </w:p>
        </w:tc>
      </w:tr>
      <w:tr>
        <w:tblPrEx>
          <w:tblW w:w="5000" w:type="pct"/>
          <w:tblLayout w:type="fixed"/>
          <w:tblLook w:val="0020"/>
        </w:tblPrEx>
        <w:tc>
          <w:tcPr>
            <w:tcW w:w="1124" w:type="dxa"/>
          </w:tcPr>
          <w:p>
            <w:pPr>
              <w:pStyle w:val="Compact"/>
              <w:jc w:val="left"/>
            </w:pPr>
            <w:r>
              <w:rPr>
                <w:lang w:val="en-US"/>
              </w:rPr>
              <w:t>classification-01</w:t>
            </w:r>
          </w:p>
        </w:tc>
        <w:tc>
          <w:tcPr>
            <w:tcW w:w="1124" w:type="dxa"/>
          </w:tcPr>
          <w:p>
            <w:pPr>
              <w:pStyle w:val="Compact"/>
              <w:jc w:val="left"/>
            </w:pPr>
            <w:r>
              <w:rPr>
                <w:lang w:val="en-US"/>
              </w:rPr>
              <w:t>InceptionV3</w:t>
            </w:r>
          </w:p>
        </w:tc>
        <w:tc>
          <w:tcPr>
            <w:tcW w:w="1124" w:type="dxa"/>
          </w:tcPr>
          <w:p>
            <w:pPr>
              <w:pStyle w:val="Compact"/>
              <w:jc w:val="left"/>
            </w:pPr>
            <w:r>
              <w:rPr>
                <w:lang w:val="en-US"/>
              </w:rPr>
              <w:t>128</w:t>
            </w:r>
          </w:p>
        </w:tc>
        <w:tc>
          <w:tcPr>
            <w:tcW w:w="1124" w:type="dxa"/>
          </w:tcPr>
          <w:p>
            <w:pPr>
              <w:pStyle w:val="Compact"/>
              <w:jc w:val="left"/>
            </w:pPr>
            <w:r>
              <w:rPr>
                <w:lang w:val="en-US"/>
              </w:rPr>
              <w:t>sigmoid</w:t>
            </w:r>
          </w:p>
        </w:tc>
        <w:tc>
          <w:tcPr>
            <w:tcW w:w="1124" w:type="dxa"/>
          </w:tcPr>
          <w:p>
            <w:pPr>
              <w:pStyle w:val="Compact"/>
              <w:jc w:val="left"/>
            </w:pPr>
            <w:r>
              <w:rPr>
                <w:lang w:val="en-US"/>
              </w:rPr>
              <w:t>0.917</w:t>
            </w:r>
          </w:p>
        </w:tc>
        <w:tc>
          <w:tcPr>
            <w:tcW w:w="1124" w:type="dxa"/>
          </w:tcPr>
          <w:p>
            <w:pPr>
              <w:pStyle w:val="Compact"/>
              <w:jc w:val="left"/>
            </w:pPr>
            <w:r>
              <w:rPr>
                <w:lang w:val="en-US"/>
              </w:rPr>
              <w:t>0.013</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classification-02</w:t>
            </w:r>
          </w:p>
        </w:tc>
        <w:tc>
          <w:tcPr>
            <w:tcW w:w="1124" w:type="dxa"/>
          </w:tcPr>
          <w:p>
            <w:pPr>
              <w:pStyle w:val="Compact"/>
              <w:jc w:val="left"/>
            </w:pPr>
            <w:r>
              <w:rPr>
                <w:lang w:val="en-US"/>
              </w:rPr>
              <w:t>InceptionV3</w:t>
            </w:r>
          </w:p>
        </w:tc>
        <w:tc>
          <w:tcPr>
            <w:tcW w:w="1124" w:type="dxa"/>
          </w:tcPr>
          <w:p>
            <w:pPr>
              <w:pStyle w:val="Compact"/>
              <w:jc w:val="left"/>
            </w:pPr>
            <w:r>
              <w:rPr>
                <w:lang w:val="en-US"/>
              </w:rPr>
              <w:t>128</w:t>
            </w:r>
          </w:p>
        </w:tc>
        <w:tc>
          <w:tcPr>
            <w:tcW w:w="1124" w:type="dxa"/>
          </w:tcPr>
          <w:p>
            <w:pPr>
              <w:pStyle w:val="Compact"/>
              <w:jc w:val="left"/>
            </w:pPr>
            <w:r>
              <w:rPr>
                <w:lang w:val="en-US"/>
              </w:rPr>
              <w:t>softmax</w:t>
            </w:r>
          </w:p>
        </w:tc>
        <w:tc>
          <w:tcPr>
            <w:tcW w:w="1124" w:type="dxa"/>
          </w:tcPr>
          <w:p>
            <w:pPr>
              <w:pStyle w:val="Compact"/>
              <w:jc w:val="left"/>
            </w:pPr>
            <w:r>
              <w:rPr>
                <w:lang w:val="en-US"/>
              </w:rPr>
              <w:t>0.871</w:t>
            </w:r>
          </w:p>
        </w:tc>
        <w:tc>
          <w:tcPr>
            <w:tcW w:w="1124" w:type="dxa"/>
          </w:tcPr>
          <w:p>
            <w:pPr>
              <w:pStyle w:val="Compact"/>
              <w:jc w:val="left"/>
            </w:pPr>
            <w:r>
              <w:rPr>
                <w:lang w:val="en-US"/>
              </w:rPr>
              <w:t>0.013</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classification-03</w:t>
            </w:r>
          </w:p>
        </w:tc>
        <w:tc>
          <w:tcPr>
            <w:tcW w:w="1124" w:type="dxa"/>
          </w:tcPr>
          <w:p>
            <w:pPr>
              <w:pStyle w:val="Compact"/>
              <w:jc w:val="left"/>
            </w:pPr>
            <w:r>
              <w:rPr>
                <w:lang w:val="en-US"/>
              </w:rPr>
              <w:t>InceptionV3</w:t>
            </w:r>
          </w:p>
        </w:tc>
        <w:tc>
          <w:tcPr>
            <w:tcW w:w="1124" w:type="dxa"/>
          </w:tcPr>
          <w:p>
            <w:pPr>
              <w:pStyle w:val="Compact"/>
              <w:jc w:val="left"/>
            </w:pPr>
            <w:r>
              <w:rPr>
                <w:lang w:val="en-US"/>
              </w:rPr>
              <w:t>1024</w:t>
            </w:r>
          </w:p>
        </w:tc>
        <w:tc>
          <w:tcPr>
            <w:tcW w:w="1124" w:type="dxa"/>
          </w:tcPr>
          <w:p>
            <w:pPr>
              <w:pStyle w:val="Compact"/>
              <w:jc w:val="left"/>
            </w:pPr>
            <w:r>
              <w:rPr>
                <w:lang w:val="en-US"/>
              </w:rPr>
              <w:t>sigmoid</w:t>
            </w:r>
          </w:p>
        </w:tc>
        <w:tc>
          <w:tcPr>
            <w:tcW w:w="1124" w:type="dxa"/>
          </w:tcPr>
          <w:p>
            <w:pPr>
              <w:pStyle w:val="Compact"/>
              <w:jc w:val="left"/>
            </w:pPr>
            <w:r>
              <w:rPr>
                <w:lang w:val="en-US"/>
              </w:rPr>
              <w:t>0.909</w:t>
            </w:r>
          </w:p>
        </w:tc>
        <w:tc>
          <w:tcPr>
            <w:tcW w:w="1124" w:type="dxa"/>
          </w:tcPr>
          <w:p>
            <w:pPr>
              <w:pStyle w:val="Compact"/>
              <w:jc w:val="left"/>
            </w:pPr>
            <w:r>
              <w:rPr>
                <w:lang w:val="en-US"/>
              </w:rPr>
              <w:t>0.015</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classification-04</w:t>
            </w:r>
          </w:p>
        </w:tc>
        <w:tc>
          <w:tcPr>
            <w:tcW w:w="1124" w:type="dxa"/>
          </w:tcPr>
          <w:p>
            <w:pPr>
              <w:pStyle w:val="Compact"/>
              <w:jc w:val="left"/>
            </w:pPr>
            <w:r>
              <w:rPr>
                <w:lang w:val="en-US"/>
              </w:rPr>
              <w:t>InceptionV3</w:t>
            </w:r>
          </w:p>
        </w:tc>
        <w:tc>
          <w:tcPr>
            <w:tcW w:w="1124" w:type="dxa"/>
          </w:tcPr>
          <w:p>
            <w:pPr>
              <w:pStyle w:val="Compact"/>
              <w:jc w:val="left"/>
            </w:pPr>
            <w:r>
              <w:rPr>
                <w:lang w:val="en-US"/>
              </w:rPr>
              <w:t>1024</w:t>
            </w:r>
          </w:p>
        </w:tc>
        <w:tc>
          <w:tcPr>
            <w:tcW w:w="1124" w:type="dxa"/>
          </w:tcPr>
          <w:p>
            <w:pPr>
              <w:pStyle w:val="Compact"/>
              <w:jc w:val="left"/>
            </w:pPr>
            <w:r>
              <w:rPr>
                <w:lang w:val="en-US"/>
              </w:rPr>
              <w:t>softmax</w:t>
            </w:r>
          </w:p>
        </w:tc>
        <w:tc>
          <w:tcPr>
            <w:tcW w:w="1124" w:type="dxa"/>
          </w:tcPr>
          <w:p>
            <w:pPr>
              <w:pStyle w:val="Compact"/>
              <w:jc w:val="left"/>
            </w:pPr>
            <w:r>
              <w:rPr>
                <w:lang w:val="en-US"/>
              </w:rPr>
              <w:t>0.924</w:t>
            </w:r>
          </w:p>
        </w:tc>
        <w:tc>
          <w:tcPr>
            <w:tcW w:w="1124" w:type="dxa"/>
          </w:tcPr>
          <w:p>
            <w:pPr>
              <w:pStyle w:val="Compact"/>
              <w:jc w:val="left"/>
            </w:pPr>
            <w:r>
              <w:rPr>
                <w:lang w:val="en-US"/>
              </w:rPr>
              <w:t>0.015</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classification-05</w:t>
            </w:r>
          </w:p>
        </w:tc>
        <w:tc>
          <w:tcPr>
            <w:tcW w:w="1124" w:type="dxa"/>
          </w:tcPr>
          <w:p>
            <w:pPr>
              <w:pStyle w:val="Compact"/>
              <w:jc w:val="left"/>
            </w:pPr>
            <w:r>
              <w:rPr>
                <w:lang w:val="en-US"/>
              </w:rPr>
              <w:t>VGG16</w:t>
            </w:r>
          </w:p>
        </w:tc>
        <w:tc>
          <w:tcPr>
            <w:tcW w:w="1124" w:type="dxa"/>
          </w:tcPr>
          <w:p>
            <w:pPr>
              <w:pStyle w:val="Compact"/>
              <w:jc w:val="left"/>
            </w:pPr>
            <w:r>
              <w:rPr>
                <w:lang w:val="en-US"/>
              </w:rPr>
              <w:t>128</w:t>
            </w:r>
          </w:p>
        </w:tc>
        <w:tc>
          <w:tcPr>
            <w:tcW w:w="1124" w:type="dxa"/>
          </w:tcPr>
          <w:p>
            <w:pPr>
              <w:pStyle w:val="Compact"/>
              <w:jc w:val="left"/>
            </w:pPr>
            <w:r>
              <w:rPr>
                <w:lang w:val="en-US"/>
              </w:rPr>
              <w:t>sigmoid</w:t>
            </w:r>
          </w:p>
        </w:tc>
        <w:tc>
          <w:tcPr>
            <w:tcW w:w="1124" w:type="dxa"/>
          </w:tcPr>
          <w:p>
            <w:pPr>
              <w:pStyle w:val="Compact"/>
              <w:jc w:val="left"/>
            </w:pPr>
            <w:r>
              <w:rPr>
                <w:lang w:val="en-US"/>
              </w:rPr>
              <w:t>0.909</w:t>
            </w:r>
          </w:p>
        </w:tc>
        <w:tc>
          <w:tcPr>
            <w:tcW w:w="1124" w:type="dxa"/>
          </w:tcPr>
          <w:p>
            <w:pPr>
              <w:pStyle w:val="Compact"/>
              <w:jc w:val="left"/>
            </w:pPr>
            <w:r>
              <w:rPr>
                <w:lang w:val="en-US"/>
              </w:rPr>
              <w:t>0.015</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classification-06</w:t>
            </w:r>
          </w:p>
        </w:tc>
        <w:tc>
          <w:tcPr>
            <w:tcW w:w="1124" w:type="dxa"/>
          </w:tcPr>
          <w:p>
            <w:pPr>
              <w:pStyle w:val="Compact"/>
              <w:jc w:val="left"/>
            </w:pPr>
            <w:r>
              <w:rPr>
                <w:lang w:val="en-US"/>
              </w:rPr>
              <w:t>VGG16</w:t>
            </w:r>
          </w:p>
        </w:tc>
        <w:tc>
          <w:tcPr>
            <w:tcW w:w="1124" w:type="dxa"/>
          </w:tcPr>
          <w:p>
            <w:pPr>
              <w:pStyle w:val="Compact"/>
              <w:jc w:val="left"/>
            </w:pPr>
            <w:r>
              <w:rPr>
                <w:lang w:val="en-US"/>
              </w:rPr>
              <w:t>128</w:t>
            </w:r>
          </w:p>
        </w:tc>
        <w:tc>
          <w:tcPr>
            <w:tcW w:w="1124" w:type="dxa"/>
          </w:tcPr>
          <w:p>
            <w:pPr>
              <w:pStyle w:val="Compact"/>
              <w:jc w:val="left"/>
            </w:pPr>
            <w:r>
              <w:rPr>
                <w:lang w:val="en-US"/>
              </w:rPr>
              <w:t>softmax</w:t>
            </w:r>
          </w:p>
        </w:tc>
        <w:tc>
          <w:tcPr>
            <w:tcW w:w="1124" w:type="dxa"/>
          </w:tcPr>
          <w:p>
            <w:pPr>
              <w:pStyle w:val="Compact"/>
              <w:jc w:val="left"/>
            </w:pPr>
            <w:r>
              <w:rPr>
                <w:lang w:val="en-US"/>
              </w:rPr>
              <w:t>0.909</w:t>
            </w:r>
          </w:p>
        </w:tc>
        <w:tc>
          <w:tcPr>
            <w:tcW w:w="1124" w:type="dxa"/>
          </w:tcPr>
          <w:p>
            <w:pPr>
              <w:pStyle w:val="Compact"/>
              <w:jc w:val="left"/>
            </w:pPr>
            <w:r>
              <w:rPr>
                <w:lang w:val="en-US"/>
              </w:rPr>
              <w:t>0.015</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classification-07</w:t>
            </w:r>
          </w:p>
        </w:tc>
        <w:tc>
          <w:tcPr>
            <w:tcW w:w="1124" w:type="dxa"/>
          </w:tcPr>
          <w:p>
            <w:pPr>
              <w:pStyle w:val="Compact"/>
              <w:jc w:val="left"/>
            </w:pPr>
            <w:r>
              <w:rPr>
                <w:lang w:val="en-US"/>
              </w:rPr>
              <w:t>VGG16</w:t>
            </w:r>
          </w:p>
        </w:tc>
        <w:tc>
          <w:tcPr>
            <w:tcW w:w="1124" w:type="dxa"/>
          </w:tcPr>
          <w:p>
            <w:pPr>
              <w:pStyle w:val="Compact"/>
              <w:jc w:val="left"/>
            </w:pPr>
            <w:r>
              <w:rPr>
                <w:lang w:val="en-US"/>
              </w:rPr>
              <w:t>1024</w:t>
            </w:r>
          </w:p>
        </w:tc>
        <w:tc>
          <w:tcPr>
            <w:tcW w:w="1124" w:type="dxa"/>
          </w:tcPr>
          <w:p>
            <w:pPr>
              <w:pStyle w:val="Compact"/>
              <w:jc w:val="left"/>
            </w:pPr>
            <w:r>
              <w:rPr>
                <w:lang w:val="en-US"/>
              </w:rPr>
              <w:t>sigmoid</w:t>
            </w:r>
          </w:p>
        </w:tc>
        <w:tc>
          <w:tcPr>
            <w:tcW w:w="1124" w:type="dxa"/>
          </w:tcPr>
          <w:p>
            <w:pPr>
              <w:pStyle w:val="Compact"/>
              <w:jc w:val="left"/>
            </w:pPr>
            <w:r>
              <w:rPr>
                <w:lang w:val="en-US"/>
              </w:rPr>
              <w:t>0.901</w:t>
            </w:r>
          </w:p>
        </w:tc>
        <w:tc>
          <w:tcPr>
            <w:tcW w:w="1124" w:type="dxa"/>
          </w:tcPr>
          <w:p>
            <w:pPr>
              <w:pStyle w:val="Compact"/>
              <w:jc w:val="left"/>
            </w:pPr>
            <w:r>
              <w:rPr>
                <w:lang w:val="en-US"/>
              </w:rPr>
              <w:t>0.019</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classification-08</w:t>
            </w:r>
          </w:p>
        </w:tc>
        <w:tc>
          <w:tcPr>
            <w:tcW w:w="1124" w:type="dxa"/>
          </w:tcPr>
          <w:p>
            <w:pPr>
              <w:pStyle w:val="Compact"/>
              <w:jc w:val="left"/>
            </w:pPr>
            <w:r>
              <w:rPr>
                <w:lang w:val="en-US"/>
              </w:rPr>
              <w:t>VGG16</w:t>
            </w:r>
          </w:p>
        </w:tc>
        <w:tc>
          <w:tcPr>
            <w:tcW w:w="1124" w:type="dxa"/>
          </w:tcPr>
          <w:p>
            <w:pPr>
              <w:pStyle w:val="Compact"/>
              <w:jc w:val="left"/>
            </w:pPr>
            <w:r>
              <w:rPr>
                <w:lang w:val="en-US"/>
              </w:rPr>
              <w:t>1024</w:t>
            </w:r>
          </w:p>
        </w:tc>
        <w:tc>
          <w:tcPr>
            <w:tcW w:w="1124" w:type="dxa"/>
          </w:tcPr>
          <w:p>
            <w:pPr>
              <w:pStyle w:val="Compact"/>
              <w:jc w:val="left"/>
            </w:pPr>
            <w:r>
              <w:rPr>
                <w:lang w:val="en-US"/>
              </w:rPr>
              <w:t>softmax</w:t>
            </w:r>
          </w:p>
        </w:tc>
        <w:tc>
          <w:tcPr>
            <w:tcW w:w="1124" w:type="dxa"/>
          </w:tcPr>
          <w:p>
            <w:pPr>
              <w:pStyle w:val="Compact"/>
              <w:jc w:val="left"/>
            </w:pPr>
            <w:r>
              <w:rPr>
                <w:lang w:val="en-US"/>
              </w:rPr>
              <w:t>0.909</w:t>
            </w:r>
          </w:p>
        </w:tc>
        <w:tc>
          <w:tcPr>
            <w:tcW w:w="1124" w:type="dxa"/>
          </w:tcPr>
          <w:p>
            <w:pPr>
              <w:pStyle w:val="Compact"/>
              <w:jc w:val="left"/>
            </w:pPr>
            <w:r>
              <w:rPr>
                <w:lang w:val="en-US"/>
              </w:rPr>
              <w:t>0.015</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classification-09</w:t>
            </w:r>
          </w:p>
        </w:tc>
        <w:tc>
          <w:tcPr>
            <w:tcW w:w="1124" w:type="dxa"/>
          </w:tcPr>
          <w:p>
            <w:pPr>
              <w:pStyle w:val="Compact"/>
              <w:jc w:val="left"/>
            </w:pPr>
            <w:r>
              <w:rPr>
                <w:lang w:val="en-US"/>
              </w:rPr>
              <w:t>EfficientNetB0</w:t>
            </w:r>
          </w:p>
        </w:tc>
        <w:tc>
          <w:tcPr>
            <w:tcW w:w="1124" w:type="dxa"/>
          </w:tcPr>
          <w:p>
            <w:pPr>
              <w:pStyle w:val="Compact"/>
              <w:jc w:val="left"/>
            </w:pPr>
            <w:r>
              <w:rPr>
                <w:lang w:val="en-US"/>
              </w:rPr>
              <w:t>128</w:t>
            </w:r>
          </w:p>
        </w:tc>
        <w:tc>
          <w:tcPr>
            <w:tcW w:w="1124" w:type="dxa"/>
          </w:tcPr>
          <w:p>
            <w:pPr>
              <w:pStyle w:val="Compact"/>
              <w:jc w:val="left"/>
            </w:pPr>
            <w:r>
              <w:rPr>
                <w:lang w:val="en-US"/>
              </w:rPr>
              <w:t>sigmoid</w:t>
            </w:r>
          </w:p>
        </w:tc>
        <w:tc>
          <w:tcPr>
            <w:tcW w:w="1124" w:type="dxa"/>
          </w:tcPr>
          <w:p>
            <w:pPr>
              <w:pStyle w:val="Compact"/>
              <w:jc w:val="left"/>
            </w:pPr>
            <w:r>
              <w:rPr>
                <w:lang w:val="en-US"/>
              </w:rPr>
              <w:t>0.909</w:t>
            </w:r>
          </w:p>
        </w:tc>
        <w:tc>
          <w:tcPr>
            <w:tcW w:w="1124" w:type="dxa"/>
          </w:tcPr>
          <w:p>
            <w:pPr>
              <w:pStyle w:val="Compact"/>
              <w:jc w:val="left"/>
            </w:pPr>
            <w:r>
              <w:rPr>
                <w:lang w:val="en-US"/>
              </w:rPr>
              <w:t>0.015</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classification-10</w:t>
            </w:r>
          </w:p>
        </w:tc>
        <w:tc>
          <w:tcPr>
            <w:tcW w:w="1124" w:type="dxa"/>
          </w:tcPr>
          <w:p>
            <w:pPr>
              <w:pStyle w:val="Compact"/>
              <w:jc w:val="left"/>
            </w:pPr>
            <w:r>
              <w:rPr>
                <w:lang w:val="en-US"/>
              </w:rPr>
              <w:t>EfficientNetB0</w:t>
            </w:r>
          </w:p>
        </w:tc>
        <w:tc>
          <w:tcPr>
            <w:tcW w:w="1124" w:type="dxa"/>
          </w:tcPr>
          <w:p>
            <w:pPr>
              <w:pStyle w:val="Compact"/>
              <w:jc w:val="left"/>
            </w:pPr>
            <w:r>
              <w:rPr>
                <w:lang w:val="en-US"/>
              </w:rPr>
              <w:t>128</w:t>
            </w:r>
          </w:p>
        </w:tc>
        <w:tc>
          <w:tcPr>
            <w:tcW w:w="1124" w:type="dxa"/>
          </w:tcPr>
          <w:p>
            <w:pPr>
              <w:pStyle w:val="Compact"/>
              <w:jc w:val="left"/>
            </w:pPr>
            <w:r>
              <w:rPr>
                <w:lang w:val="en-US"/>
              </w:rPr>
              <w:t>softmax</w:t>
            </w:r>
          </w:p>
        </w:tc>
        <w:tc>
          <w:tcPr>
            <w:tcW w:w="1124" w:type="dxa"/>
          </w:tcPr>
          <w:p>
            <w:pPr>
              <w:pStyle w:val="Compact"/>
              <w:jc w:val="left"/>
            </w:pPr>
            <w:r>
              <w:rPr>
                <w:lang w:val="en-US"/>
              </w:rPr>
              <w:t>0.901</w:t>
            </w:r>
          </w:p>
        </w:tc>
        <w:tc>
          <w:tcPr>
            <w:tcW w:w="1124" w:type="dxa"/>
          </w:tcPr>
          <w:p>
            <w:pPr>
              <w:pStyle w:val="Compact"/>
              <w:jc w:val="left"/>
            </w:pPr>
            <w:r>
              <w:rPr>
                <w:lang w:val="en-US"/>
              </w:rPr>
              <w:t>0.019</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classification-11</w:t>
            </w:r>
          </w:p>
        </w:tc>
        <w:tc>
          <w:tcPr>
            <w:tcW w:w="1124" w:type="dxa"/>
          </w:tcPr>
          <w:p>
            <w:pPr>
              <w:pStyle w:val="Compact"/>
              <w:jc w:val="left"/>
            </w:pPr>
            <w:r>
              <w:rPr>
                <w:lang w:val="en-US"/>
              </w:rPr>
              <w:t>EfficientNetB0</w:t>
            </w:r>
          </w:p>
        </w:tc>
        <w:tc>
          <w:tcPr>
            <w:tcW w:w="1124" w:type="dxa"/>
          </w:tcPr>
          <w:p>
            <w:pPr>
              <w:pStyle w:val="Compact"/>
              <w:jc w:val="left"/>
            </w:pPr>
            <w:r>
              <w:rPr>
                <w:lang w:val="en-US"/>
              </w:rPr>
              <w:t>1024</w:t>
            </w:r>
          </w:p>
        </w:tc>
        <w:tc>
          <w:tcPr>
            <w:tcW w:w="1124" w:type="dxa"/>
          </w:tcPr>
          <w:p>
            <w:pPr>
              <w:pStyle w:val="Compact"/>
              <w:jc w:val="left"/>
            </w:pPr>
            <w:r>
              <w:rPr>
                <w:lang w:val="en-US"/>
              </w:rPr>
              <w:t>sigmoid</w:t>
            </w:r>
          </w:p>
        </w:tc>
        <w:tc>
          <w:tcPr>
            <w:tcW w:w="1124" w:type="dxa"/>
          </w:tcPr>
          <w:p>
            <w:pPr>
              <w:pStyle w:val="Compact"/>
              <w:jc w:val="left"/>
            </w:pPr>
            <w:r>
              <w:rPr>
                <w:lang w:val="en-US"/>
              </w:rPr>
              <w:t>0.901</w:t>
            </w:r>
          </w:p>
        </w:tc>
        <w:tc>
          <w:tcPr>
            <w:tcW w:w="1124" w:type="dxa"/>
          </w:tcPr>
          <w:p>
            <w:pPr>
              <w:pStyle w:val="Compact"/>
              <w:jc w:val="left"/>
            </w:pPr>
            <w:r>
              <w:rPr>
                <w:lang w:val="en-US"/>
              </w:rPr>
              <w:t>0.019</w:t>
            </w:r>
          </w:p>
        </w:tc>
        <w:tc>
          <w:tcPr>
            <w:tcW w:w="1169" w:type="dxa"/>
          </w:tcPr>
          <w:p>
            <w:pPr>
              <w:pStyle w:val="Compact"/>
              <w:jc w:val="left"/>
            </w:pPr>
            <w:r>
              <w:rPr>
                <w:lang w:val="en-US"/>
              </w:rPr>
              <w:t>a</w:t>
            </w:r>
          </w:p>
        </w:tc>
      </w:tr>
      <w:tr>
        <w:tblPrEx>
          <w:tblW w:w="5000" w:type="pct"/>
          <w:tblLayout w:type="fixed"/>
          <w:tblLook w:val="0020"/>
        </w:tblPrEx>
        <w:tc>
          <w:tcPr>
            <w:tcW w:w="1124" w:type="dxa"/>
          </w:tcPr>
          <w:p>
            <w:pPr>
              <w:pStyle w:val="Compact"/>
              <w:jc w:val="left"/>
            </w:pPr>
            <w:r>
              <w:rPr>
                <w:lang w:val="en-US"/>
              </w:rPr>
              <w:t>classification-12</w:t>
            </w:r>
          </w:p>
        </w:tc>
        <w:tc>
          <w:tcPr>
            <w:tcW w:w="1124" w:type="dxa"/>
          </w:tcPr>
          <w:p>
            <w:pPr>
              <w:pStyle w:val="Compact"/>
              <w:jc w:val="left"/>
            </w:pPr>
            <w:r>
              <w:rPr>
                <w:lang w:val="en-US"/>
              </w:rPr>
              <w:t>EfficientNetB0</w:t>
            </w:r>
          </w:p>
        </w:tc>
        <w:tc>
          <w:tcPr>
            <w:tcW w:w="1124" w:type="dxa"/>
          </w:tcPr>
          <w:p>
            <w:pPr>
              <w:pStyle w:val="Compact"/>
              <w:jc w:val="left"/>
            </w:pPr>
            <w:r>
              <w:rPr>
                <w:lang w:val="en-US"/>
              </w:rPr>
              <w:t>1024</w:t>
            </w:r>
          </w:p>
        </w:tc>
        <w:tc>
          <w:tcPr>
            <w:tcW w:w="1124" w:type="dxa"/>
          </w:tcPr>
          <w:p>
            <w:pPr>
              <w:pStyle w:val="Compact"/>
              <w:jc w:val="left"/>
            </w:pPr>
            <w:r>
              <w:rPr>
                <w:lang w:val="en-US"/>
              </w:rPr>
              <w:t>softmax</w:t>
            </w:r>
          </w:p>
        </w:tc>
        <w:tc>
          <w:tcPr>
            <w:tcW w:w="1124" w:type="dxa"/>
          </w:tcPr>
          <w:p>
            <w:pPr>
              <w:pStyle w:val="Compact"/>
              <w:jc w:val="left"/>
            </w:pPr>
            <w:r>
              <w:rPr>
                <w:lang w:val="en-US"/>
              </w:rPr>
              <w:t>0.854</w:t>
            </w:r>
          </w:p>
        </w:tc>
        <w:tc>
          <w:tcPr>
            <w:tcW w:w="1124" w:type="dxa"/>
          </w:tcPr>
          <w:p>
            <w:pPr>
              <w:pStyle w:val="Compact"/>
              <w:jc w:val="left"/>
            </w:pPr>
            <w:r>
              <w:rPr>
                <w:lang w:val="en-US"/>
              </w:rPr>
              <w:t>0.015</w:t>
            </w:r>
          </w:p>
        </w:tc>
        <w:tc>
          <w:tcPr>
            <w:tcW w:w="1169" w:type="dxa"/>
          </w:tcPr>
          <w:p>
            <w:pPr>
              <w:pStyle w:val="Compact"/>
              <w:jc w:val="left"/>
            </w:pPr>
            <w:r>
              <w:rPr>
                <w:lang w:val="en-US"/>
              </w:rPr>
              <w:t>a</w:t>
            </w:r>
          </w:p>
        </w:tc>
      </w:tr>
    </w:tbl>
    <w:bookmarkEnd w:id="535"/>
    <w:p/>
    <w:sectPr w:rsidSect="00995D7F">
      <w:footerReference w:type="default" r:id="rId88"/>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comment w:id="0" w:author="Editor" w:date="2024-11-25T04:51:35Z" w:initials="Editor">
    <w:p>
      <w:r>
        <w:rPr>
          <w:rFonts w:ascii="Tahoma" w:eastAsia="Tahoma" w:hAnsi="Tahoma" w:cs="Tahoma"/>
          <w:sz w:val="16"/>
        </w:rPr>
        <w:t>Your document has been modified using Microsoft Word Track Changes. If you do not see any changes, click on the Review menu in Microsoft Word and select Final Showing Markup (or All Markup). Please also ensure that there is a check mark next to 'Insertions and Deletions' in the Show Markup dropdown menu.</w:t>
      </w:r>
    </w:p>
    <w:p/>
    <w:p w14:paraId="10152D43">
      <w:r>
        <w:rPr>
          <w:rFonts w:ascii="Tahoma" w:eastAsia="Tahoma" w:hAnsi="Tahoma" w:cs="Tahoma"/>
          <w:sz w:val="16"/>
        </w:rPr>
        <w:t>If you need further help, visit our help center or contact 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15:commentEx w15:paraId="10152D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16cid:commentId w16cid:paraId="10152D43" w16cid:durableId="611F84A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626748009"/>
      <w:docPartObj>
        <w:docPartGallery w:val="Page Numbers (Bottom of Page)"/>
        <w:docPartUnique/>
      </w:docPartObj>
    </w:sdtPr>
    <w:sdtEndPr>
      <w:rPr>
        <w:noProof/>
      </w:rPr>
    </w:sdtEndPr>
    <w:sdtContent>
      <w:p w:rsidR="00000000" w14:paraId="0FDB3114" w14:textId="77777777">
        <w:pPr>
          <w:pStyle w:val="Footer"/>
          <w:jc w:val="center"/>
        </w:pPr>
        <w:r>
          <w:fldChar w:fldCharType="begin"/>
        </w:r>
        <w:r>
          <w:rPr>
            <w:lang w:val="en-US"/>
          </w:rPr>
          <w:instrText xml:space="preserve"> PAGE   \* MERGEFORMAT </w:instrText>
        </w:r>
        <w:r>
          <w:fldChar w:fldCharType="separate"/>
        </w:r>
        <w:r>
          <w:rPr>
            <w:noProof/>
            <w:lang w:val="en-US"/>
          </w:rPr>
          <w:t>2</w:t>
        </w:r>
        <w:r>
          <w:rPr>
            <w:noProof/>
          </w:rPr>
          <w:fldChar w:fldCharType="end"/>
        </w:r>
      </w:p>
    </w:sdtContent>
  </w:sdt>
  <w:p w:rsidR="00000000" w14:paraId="66F672DA" w14:textId="77777777">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FFFFFF7C"/>
    <w:multiLevelType w:val="singleLevel"/>
    <w:tmpl w:val="16703D5E"/>
    <w:lvl w:ilvl="0">
      <w:start w:val="1"/>
      <w:numFmt w:val="decimal"/>
      <w:lvlText w:val="%1."/>
      <w:lvlJc w:val="left"/>
      <w:pPr>
        <w:tabs>
          <w:tab w:val="num" w:pos="1800"/>
        </w:tabs>
        <w:ind w:left="1800" w:hanging="360"/>
      </w:pPr>
    </w:lvl>
  </w:abstractNum>
  <w:abstractNum w:abstractNumId="1">
    <w:nsid w:val="FFFFFF7D"/>
    <w:multiLevelType w:val="singleLevel"/>
    <w:tmpl w:val="719CCE76"/>
    <w:lvl w:ilvl="0">
      <w:start w:val="1"/>
      <w:numFmt w:val="decimal"/>
      <w:lvlText w:val="%1."/>
      <w:lvlJc w:val="left"/>
      <w:pPr>
        <w:tabs>
          <w:tab w:val="num" w:pos="1440"/>
        </w:tabs>
        <w:ind w:left="1440" w:hanging="360"/>
      </w:pPr>
    </w:lvl>
  </w:abstractNum>
  <w:abstractNum w:abstractNumId="2">
    <w:nsid w:val="FFFFFF7E"/>
    <w:multiLevelType w:val="singleLevel"/>
    <w:tmpl w:val="9A3ECCC0"/>
    <w:lvl w:ilvl="0">
      <w:start w:val="1"/>
      <w:numFmt w:val="decimal"/>
      <w:lvlText w:val="%1."/>
      <w:lvlJc w:val="left"/>
      <w:pPr>
        <w:tabs>
          <w:tab w:val="num" w:pos="1080"/>
        </w:tabs>
        <w:ind w:left="1080" w:hanging="360"/>
      </w:pPr>
    </w:lvl>
  </w:abstractNum>
  <w:abstractNum w:abstractNumId="3">
    <w:nsid w:val="FFFFFF7F"/>
    <w:multiLevelType w:val="singleLevel"/>
    <w:tmpl w:val="6AC8013C"/>
    <w:lvl w:ilvl="0">
      <w:start w:val="1"/>
      <w:numFmt w:val="decimal"/>
      <w:lvlText w:val="%1."/>
      <w:lvlJc w:val="left"/>
      <w:pPr>
        <w:tabs>
          <w:tab w:val="num" w:pos="720"/>
        </w:tabs>
        <w:ind w:left="720" w:hanging="360"/>
      </w:pPr>
    </w:lvl>
  </w:abstractNum>
  <w:abstractNum w:abstractNumId="4">
    <w:nsid w:val="FFFFFF80"/>
    <w:multiLevelType w:val="singleLevel"/>
    <w:tmpl w:val="9EEAFD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37C113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F5608F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3186FA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AAC6E42"/>
    <w:lvl w:ilvl="0">
      <w:start w:val="1"/>
      <w:numFmt w:val="decimal"/>
      <w:lvlText w:val="%1."/>
      <w:lvlJc w:val="left"/>
      <w:pPr>
        <w:tabs>
          <w:tab w:val="num" w:pos="360"/>
        </w:tabs>
        <w:ind w:left="360" w:hanging="360"/>
      </w:pPr>
    </w:lvl>
  </w:abstractNum>
  <w:abstractNum w:abstractNumId="9">
    <w:nsid w:val="FFFFFF89"/>
    <w:multiLevelType w:val="singleLevel"/>
    <w:tmpl w:val="692897C4"/>
    <w:lvl w:ilvl="0">
      <w:start w:val="1"/>
      <w:numFmt w:val="bullet"/>
      <w:lvlText w:val=""/>
      <w:lvlJc w:val="left"/>
      <w:pPr>
        <w:tabs>
          <w:tab w:val="num" w:pos="360"/>
        </w:tabs>
        <w:ind w:left="360" w:hanging="360"/>
      </w:pPr>
      <w:rPr>
        <w:rFonts w:ascii="Symbol" w:hAnsi="Symbol" w:hint="default"/>
      </w:rPr>
    </w:lvl>
  </w:abstractNum>
  <w:abstractNum w:abstractNumId="10">
    <w:nsid w:val="0000A990"/>
    <w:multiLevelType w:val="multilevel"/>
    <w:tmpl w:val="0C94CC42"/>
    <w:lvl w:ilvl="0">
      <w:start w:val="0"/>
      <w:numFmt w:val="bullet"/>
      <w:lvlText w:val=" "/>
      <w:lvlJc w:val="left"/>
      <w:pPr>
        <w:ind w:left="720" w:hanging="480"/>
      </w:pPr>
    </w:lvl>
    <w:lvl w:ilvl="1">
      <w:start w:val="0"/>
      <w:numFmt w:val="bullet"/>
      <w:lvlText w:val=" "/>
      <w:lvlJc w:val="left"/>
      <w:pPr>
        <w:ind w:left="1440" w:hanging="480"/>
      </w:pPr>
    </w:lvl>
    <w:lvl w:ilvl="2">
      <w:start w:val="0"/>
      <w:numFmt w:val="bullet"/>
      <w:lvlText w:val=" "/>
      <w:lvlJc w:val="left"/>
      <w:pPr>
        <w:ind w:left="2160" w:hanging="480"/>
      </w:pPr>
    </w:lvl>
    <w:lvl w:ilvl="3">
      <w:start w:val="0"/>
      <w:numFmt w:val="bullet"/>
      <w:lvlText w:val=" "/>
      <w:lvlJc w:val="left"/>
      <w:pPr>
        <w:ind w:left="2880" w:hanging="480"/>
      </w:pPr>
    </w:lvl>
    <w:lvl w:ilvl="4">
      <w:start w:val="0"/>
      <w:numFmt w:val="bullet"/>
      <w:lvlText w:val=" "/>
      <w:lvlJc w:val="left"/>
      <w:pPr>
        <w:ind w:left="3600" w:hanging="480"/>
      </w:pPr>
    </w:lvl>
    <w:lvl w:ilvl="5">
      <w:start w:val="0"/>
      <w:numFmt w:val="bullet"/>
      <w:lvlText w:val=" "/>
      <w:lvlJc w:val="left"/>
      <w:pPr>
        <w:ind w:left="4320" w:hanging="480"/>
      </w:pPr>
    </w:lvl>
    <w:lvl w:ilvl="6">
      <w:start w:val="0"/>
      <w:numFmt w:val="bullet"/>
      <w:lvlText w:val=" "/>
      <w:lvlJc w:val="left"/>
      <w:pPr>
        <w:ind w:left="5040" w:hanging="480"/>
      </w:pPr>
    </w:lvl>
    <w:lvl w:ilvl="7">
      <w:start w:val="0"/>
      <w:numFmt w:val="bullet"/>
      <w:lvlText w:val=" "/>
      <w:lvlJc w:val="left"/>
      <w:pPr>
        <w:ind w:left="5760" w:hanging="480"/>
      </w:pPr>
    </w:lvl>
    <w:lvl w:ilvl="8">
      <w:start w:val="0"/>
      <w:numFmt w:val="bullet"/>
      <w:lvlText w:val=" "/>
      <w:lvlJc w:val="left"/>
      <w:pPr>
        <w:ind w:left="6480" w:hanging="480"/>
      </w:pPr>
    </w:lvl>
  </w:abstractNum>
  <w:abstractNum w:abstractNumId="11">
    <w:nsid w:val="0000A991"/>
    <w:multiLevelType w:val="multilevel"/>
    <w:tmpl w:val="D58E5E66"/>
    <w:lvl w:ilvl="0">
      <w:start w:val="0"/>
      <w:numFmt w:val="bullet"/>
      <w:lvlText w:val="•"/>
      <w:lvlJc w:val="left"/>
      <w:pPr>
        <w:ind w:left="720" w:hanging="480"/>
      </w:pPr>
    </w:lvl>
    <w:lvl w:ilvl="1">
      <w:start w:val="0"/>
      <w:numFmt w:val="bullet"/>
      <w:lvlText w:val="–"/>
      <w:lvlJc w:val="left"/>
      <w:pPr>
        <w:ind w:left="1440" w:hanging="480"/>
      </w:pPr>
    </w:lvl>
    <w:lvl w:ilvl="2">
      <w:start w:val="0"/>
      <w:numFmt w:val="bullet"/>
      <w:lvlText w:val="•"/>
      <w:lvlJc w:val="left"/>
      <w:pPr>
        <w:ind w:left="2160" w:hanging="480"/>
      </w:pPr>
    </w:lvl>
    <w:lvl w:ilvl="3">
      <w:start w:val="0"/>
      <w:numFmt w:val="bullet"/>
      <w:lvlText w:val="–"/>
      <w:lvlJc w:val="left"/>
      <w:pPr>
        <w:ind w:left="2880" w:hanging="480"/>
      </w:pPr>
    </w:lvl>
    <w:lvl w:ilvl="4">
      <w:start w:val="0"/>
      <w:numFmt w:val="bullet"/>
      <w:lvlText w:val="•"/>
      <w:lvlJc w:val="left"/>
      <w:pPr>
        <w:ind w:left="3600" w:hanging="480"/>
      </w:pPr>
    </w:lvl>
    <w:lvl w:ilvl="5">
      <w:start w:val="0"/>
      <w:numFmt w:val="bullet"/>
      <w:lvlText w:val="–"/>
      <w:lvlJc w:val="left"/>
      <w:pPr>
        <w:ind w:left="4320" w:hanging="480"/>
      </w:pPr>
    </w:lvl>
    <w:lvl w:ilvl="6">
      <w:start w:val="0"/>
      <w:numFmt w:val="bullet"/>
      <w:lvlText w:val="•"/>
      <w:lvlJc w:val="left"/>
      <w:pPr>
        <w:ind w:left="5040" w:hanging="480"/>
      </w:pPr>
    </w:lvl>
    <w:lvl w:ilvl="7">
      <w:start w:val="0"/>
      <w:numFmt w:val="bullet"/>
      <w:lvlText w:val="–"/>
      <w:lvlJc w:val="left"/>
      <w:pPr>
        <w:ind w:left="5760" w:hanging="480"/>
      </w:pPr>
    </w:lvl>
    <w:lvl w:ilvl="8">
      <w:start w:val="0"/>
      <w:numFmt w:val="bullet"/>
      <w:lvlText w:val="•"/>
      <w:lvlJc w:val="left"/>
      <w:pPr>
        <w:ind w:left="6480" w:hanging="480"/>
      </w:pPr>
    </w:lvl>
  </w:abstractNum>
  <w:num w:numId="1" w16cid:durableId="1853030969">
    <w:abstractNumId w:val="10"/>
  </w:num>
  <w:num w:numId="2" w16cid:durableId="440878582">
    <w:abstractNumId w:val="11"/>
  </w:num>
  <w:num w:numId="3" w16cid:durableId="755054406">
    <w:abstractNumId w:val="9"/>
  </w:num>
  <w:num w:numId="4" w16cid:durableId="1113597921">
    <w:abstractNumId w:val="7"/>
  </w:num>
  <w:num w:numId="5" w16cid:durableId="1098717589">
    <w:abstractNumId w:val="6"/>
  </w:num>
  <w:num w:numId="6" w16cid:durableId="1218008571">
    <w:abstractNumId w:val="5"/>
  </w:num>
  <w:num w:numId="7" w16cid:durableId="1192259102">
    <w:abstractNumId w:val="4"/>
  </w:num>
  <w:num w:numId="8" w16cid:durableId="869494631">
    <w:abstractNumId w:val="8"/>
  </w:num>
  <w:num w:numId="9" w16cid:durableId="2117360440">
    <w:abstractNumId w:val="3"/>
  </w:num>
  <w:num w:numId="10" w16cid:durableId="1774395827">
    <w:abstractNumId w:val="2"/>
  </w:num>
  <w:num w:numId="11" w16cid:durableId="1949895263">
    <w:abstractNumId w:val="1"/>
  </w:num>
  <w:num w:numId="12" w16cid:durableId="1770613414">
    <w:abstractNumId w:val="0"/>
  </w:num>
  <w:num w:numId="13" w16cid:durableId="2053454411">
    <w:abstractNumId w:val="10"/>
  </w:num>
  <w:num w:numId="14" w16cid:durableId="2090467538">
    <w:abstractNumId w:val="11"/>
  </w:num>
  <w:num w:numId="15" w16cid:durableId="941765476">
    <w:abstractNumId w:val="10"/>
  </w:num>
  <w:num w:numId="16" w16cid:durableId="2137915778">
    <w:abstractNumId w:val="11"/>
  </w:num>
  <w:num w:numId="17" w16cid:durableId="108016464">
    <w:abstractNumId w:val="10"/>
  </w:num>
  <w:num w:numId="18" w16cid:durableId="1226722511">
    <w:abstractNumId w:val="11"/>
  </w:num>
  <w:num w:numId="19" w16cid:durableId="1629552819">
    <w:abstractNumId w:val="10"/>
  </w:num>
  <w:num w:numId="20" w16cid:durableId="1180774502">
    <w:abstractNumId w:val="11"/>
  </w:num>
  <w:num w:numId="21" w16cid:durableId="301426787">
    <w:abstractNumId w:val="10"/>
  </w:num>
  <w:num w:numId="22" w16cid:durableId="993416388">
    <w:abstractNumId w:val="10"/>
  </w:num>
  <w:num w:numId="23" w16cid:durableId="1919556477">
    <w:abstractNumId w:val="10"/>
  </w:num>
  <w:num w:numId="24" w16cid:durableId="237642464">
    <w:abstractNumId w:val="11"/>
  </w:num>
  <w:num w:numId="25" w16cid:durableId="2013993109">
    <w:abstractNumId w:val="11"/>
  </w:num>
  <w:num w:numId="26" w16cid:durableId="1616594968">
    <w:abstractNumId w:val="11"/>
  </w:num>
  <w:num w:numId="27" w16cid:durableId="228345193">
    <w:abstractNumId w:val="10"/>
  </w:num>
  <w:num w:numId="28" w16cid:durableId="1129516335">
    <w:abstractNumId w:val="11"/>
  </w:num>
  <w:num w:numId="29" w16cid:durableId="1234394912">
    <w:abstractNumId w:val="11"/>
  </w:num>
  <w:num w:numId="30" w16cid:durableId="1114786792">
    <w:abstractNumId w:val="11"/>
  </w:num>
  <w:num w:numId="31" w16cid:durableId="1616710762">
    <w:abstractNumId w:val="10"/>
  </w:num>
  <w:num w:numId="32" w16cid:durableId="1748112518">
    <w:abstractNumId w:val="10"/>
  </w:num>
  <w:num w:numId="33" w16cid:durableId="1753894120">
    <w:abstractNumId w:val="10"/>
  </w:num>
  <w:num w:numId="34" w16cid:durableId="1232303117">
    <w:abstractNumId w:val="10"/>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isibleStyl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775"/>
    <w:rsid w:val="00216775"/>
    <w:rsid w:val="003E51EE"/>
    <w:rsid w:val="00CF6852"/>
    <w:rsid w:val="00E066B6"/>
    <w:rsid w:val="00FA459D"/>
  </w:rsids>
  <w:themeFontLang w:val="en-U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val="en-US"/>
    </w:rPr>
  </w:style>
  <w:style w:type="paragraph" w:styleId="Heading1">
    <w:name w:val="heading 1"/>
    <w:basedOn w:val="Normal"/>
    <w:next w:val="BodyText"/>
    <w:uiPriority w:val="9"/>
    <w:qFormat/>
    <w:rsid w:val="00E35D41"/>
    <w:pPr>
      <w:keepNext/>
      <w:keepLines/>
      <w:spacing w:before="240" w:after="240" w:line="360" w:lineRule="auto"/>
      <w:outlineLvl w:val="0"/>
    </w:pPr>
    <w:rPr>
      <w:rFonts w:ascii="Times New Roman" w:hAnsi="Times New Roman" w:eastAsiaTheme="majorEastAsia" w:cstheme="majorBidi"/>
      <w:b/>
      <w:bCs/>
      <w:color w:val="000000" w:themeColor="text1"/>
      <w:sz w:val="20"/>
      <w:szCs w:val="32"/>
      <w:lang w:val="en-US"/>
    </w:rPr>
  </w:style>
  <w:style w:type="paragraph" w:styleId="Heading2">
    <w:name w:val="heading 2"/>
    <w:basedOn w:val="Normal"/>
    <w:next w:val="BodyText"/>
    <w:uiPriority w:val="9"/>
    <w:unhideWhenUsed/>
    <w:qFormat/>
    <w:rsid w:val="00CF6852"/>
    <w:pPr>
      <w:keepNext/>
      <w:keepLines/>
      <w:spacing w:before="240" w:after="240" w:line="360" w:lineRule="auto"/>
      <w:outlineLvl w:val="1"/>
    </w:pPr>
    <w:rPr>
      <w:rFonts w:ascii="Times New Roman" w:hAnsi="Times New Roman" w:eastAsiaTheme="majorEastAsia" w:cstheme="majorBidi"/>
      <w:b/>
      <w:bCs/>
      <w:color w:val="000000" w:themeColor="text1"/>
      <w:sz w:val="20"/>
      <w:szCs w:val="28"/>
      <w:lang w:val="en-US"/>
    </w:rPr>
  </w:style>
  <w:style w:type="paragraph" w:styleId="Heading3">
    <w:name w:val="heading 3"/>
    <w:basedOn w:val="Normal"/>
    <w:next w:val="BodyText"/>
    <w:uiPriority w:val="9"/>
    <w:unhideWhenUsed/>
    <w:qFormat/>
    <w:rsid w:val="00CF6852"/>
    <w:pPr>
      <w:keepNext/>
      <w:keepLines/>
      <w:spacing w:before="200" w:after="0" w:line="360" w:lineRule="auto"/>
      <w:outlineLvl w:val="2"/>
    </w:pPr>
    <w:rPr>
      <w:rFonts w:ascii="Times New Roman" w:hAnsi="Times New Roman" w:eastAsiaTheme="majorEastAsia" w:cstheme="majorBidi"/>
      <w:b/>
      <w:bCs/>
      <w:i/>
      <w:sz w:val="20"/>
      <w:lang w:val="en-U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TextoindependienteCar"/>
    <w:qFormat/>
    <w:rsid w:val="00E35D41"/>
    <w:pPr>
      <w:spacing w:before="120" w:after="120" w:line="360" w:lineRule="auto"/>
      <w:jc w:val="both"/>
    </w:pPr>
    <w:rPr>
      <w:rFonts w:ascii="Times New Roman" w:hAnsi="Times New Roman"/>
      <w:sz w:val="20"/>
      <w:lang w:val="en-US"/>
    </w:rPr>
  </w:style>
  <w:style w:type="paragraph" w:customStyle="1" w:styleId="FirstParagraph">
    <w:name w:val="First Paragraph"/>
    <w:basedOn w:val="BodyText"/>
    <w:next w:val="BodyText"/>
    <w:qFormat/>
    <w:rsid w:val="00EC2928"/>
    <w:rPr>
      <w:lang w:val="en-US"/>
    </w:rPr>
  </w:style>
  <w:style w:type="paragraph" w:customStyle="1" w:styleId="Compact">
    <w:name w:val="Compact"/>
    <w:basedOn w:val="BodyText"/>
    <w:qFormat/>
    <w:pPr>
      <w:spacing w:before="36" w:after="36"/>
    </w:pPr>
    <w:rPr>
      <w:lang w:val="en-US"/>
    </w:rPr>
  </w:style>
  <w:style w:type="paragraph" w:styleId="Title">
    <w:name w:val="Title"/>
    <w:basedOn w:val="Normal"/>
    <w:next w:val="BodyText"/>
    <w:qFormat/>
    <w:rsid w:val="00DB6D05"/>
    <w:pPr>
      <w:keepNext/>
      <w:keepLines/>
      <w:spacing w:before="360" w:after="360"/>
      <w:jc w:val="center"/>
    </w:pPr>
    <w:rPr>
      <w:rFonts w:ascii="Times New Roman" w:hAnsi="Times New Roman" w:eastAsiaTheme="majorEastAsia" w:cstheme="majorBidi"/>
      <w:b/>
      <w:bCs/>
      <w:caps/>
      <w:color w:val="000000" w:themeColor="text1"/>
      <w:szCs w:val="36"/>
    </w:rPr>
  </w:style>
  <w:style w:type="paragraph" w:styleId="Subtitle">
    <w:name w:val="Subtitle"/>
    <w:basedOn w:val="Title"/>
    <w:next w:val="BodyText"/>
    <w:qFormat/>
    <w:rsid w:val="00411C65"/>
    <w:pPr>
      <w:spacing w:after="240"/>
      <w:jc w:val="left"/>
    </w:pPr>
    <w:rPr>
      <w:b w:val="0"/>
      <w:caps w:val="0"/>
      <w:szCs w:val="30"/>
    </w:rPr>
  </w:style>
  <w:style w:type="paragraph" w:customStyle="1" w:styleId="Author">
    <w:name w:val="Author"/>
    <w:next w:val="BodyText"/>
    <w:qFormat/>
    <w:pPr>
      <w:keepNext/>
      <w:keepLines/>
      <w:jc w:val="center"/>
    </w:pPr>
  </w:style>
  <w:style w:type="paragraph" w:styleId="Date">
    <w:name w:val="Date"/>
    <w:next w:val="BodyText"/>
    <w:qFormat/>
    <w:rsid w:val="00DB6D05"/>
    <w:pPr>
      <w:keepNext/>
      <w:keepLines/>
      <w:spacing w:before="240" w:after="240"/>
      <w:jc w:val="right"/>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rsid w:val="000A6931"/>
    <w:rPr>
      <w:rFonts w:ascii="Times New Roman" w:hAnsi="Times New Roman"/>
      <w:sz w:val="22"/>
      <w:szCs w:val="20"/>
    </w:rPr>
    <w:tblPr>
      <w:tblInd w:w="0" w:type="dxa"/>
      <w:tblBorders>
        <w:bottom w:val="single" w:sz="4" w:space="0" w:color="auto"/>
      </w:tblBorders>
      <w:tblCellMar>
        <w:top w:w="0" w:type="dxa"/>
        <w:left w:w="108" w:type="dxa"/>
        <w:bottom w:w="0" w:type="dxa"/>
        <w:right w:w="108" w:type="dxa"/>
      </w:tblCellMar>
    </w:tblPr>
    <w:tblStylePr w:type="firstRow">
      <w:tblPr/>
      <w:tcPr>
        <w:tcBorders>
          <w:top w:val="single" w:sz="4" w:space="0" w:color="auto"/>
          <w:bottom w:val="single" w:sz="0" w:space="0" w:color="auto"/>
        </w:tcBorders>
      </w:tcPr>
    </w:tblStylePr>
    <w:tblStylePr w:type="lastRow">
      <w:tblPr/>
      <w:tcPr>
        <w:tcBorders>
          <w:bottom w:val="nil"/>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DescripcinCar"/>
    <w:pPr>
      <w:spacing w:after="120"/>
    </w:pPr>
    <w:rPr>
      <w:i/>
    </w:rPr>
  </w:style>
  <w:style w:type="paragraph" w:customStyle="1" w:styleId="TableCaption">
    <w:name w:val="Table Caption"/>
    <w:basedOn w:val="Caption"/>
    <w:rsid w:val="00E35D41"/>
    <w:pPr>
      <w:keepNext/>
      <w:jc w:val="both"/>
    </w:pPr>
    <w:rPr>
      <w:rFonts w:ascii="Times New Roman" w:hAnsi="Times New Roman"/>
      <w:i w:val="0"/>
      <w:sz w:val="20"/>
    </w:rPr>
  </w:style>
  <w:style w:type="paragraph" w:customStyle="1" w:styleId="ImageCaption">
    <w:name w:val="Image Caption"/>
    <w:basedOn w:val="Caption"/>
    <w:rsid w:val="00E35D41"/>
    <w:pPr>
      <w:spacing w:before="200"/>
      <w:jc w:val="both"/>
    </w:pPr>
    <w:rPr>
      <w:rFonts w:ascii="Times New Roman" w:hAnsi="Times New Roman"/>
      <w:i w:val="0"/>
      <w:sz w:val="20"/>
      <w:lang w:val="en-US"/>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DefaultParagraphFont"/>
    <w:link w:val="Captio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FootnoteReference">
    <w:name w:val="footnote reference"/>
    <w:basedOn w:val="DescripcinCar"/>
    <w:rPr>
      <w:vertAlign w:val="superscript"/>
    </w:rPr>
  </w:style>
  <w:style w:type="character" w:styleId="Hyperlink">
    <w:name w:val="Hyperlink"/>
    <w:basedOn w:val="DescripcinCar"/>
    <w:rsid w:val="00E35D41"/>
    <w:rPr>
      <w:rFonts w:ascii="Times New Roman" w:hAnsi="Times New Roman"/>
      <w:color w:val="000000" w:themeColor="text1"/>
      <w:sz w:val="20"/>
    </w:rPr>
  </w:style>
  <w:style w:type="paragraph" w:styleId="TOCHeading">
    <w:name w:val="TOC Heading"/>
    <w:basedOn w:val="Heading1"/>
    <w:next w:val="BodyText"/>
    <w:uiPriority w:val="39"/>
    <w:unhideWhenUsed/>
    <w:qFormat/>
    <w:pPr>
      <w:spacing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TextoindependienteCar">
    <w:name w:val="Texto independiente Car"/>
    <w:basedOn w:val="DefaultParagraphFont"/>
    <w:link w:val="BodyText"/>
    <w:rsid w:val="00E35D41"/>
    <w:rPr>
      <w:rFonts w:ascii="Times New Roman" w:hAnsi="Times New Roman"/>
      <w:sz w:val="20"/>
    </w:rPr>
  </w:style>
  <w:style w:type="character" w:styleId="LineNumber">
    <w:name w:val="line number"/>
    <w:basedOn w:val="DefaultParagraphFont"/>
    <w:semiHidden/>
    <w:unhideWhenUsed/>
    <w:rsid w:val="00995D7F"/>
  </w:style>
  <w:style w:type="paragraph" w:styleId="Header">
    <w:name w:val="header"/>
    <w:basedOn w:val="Normal"/>
    <w:link w:val="EncabezadoCar"/>
    <w:unhideWhenUsed/>
    <w:rsid w:val="003F0F67"/>
    <w:pPr>
      <w:tabs>
        <w:tab w:val="center" w:pos="4680"/>
        <w:tab w:val="right" w:pos="9360"/>
      </w:tabs>
      <w:spacing w:after="0"/>
    </w:pPr>
  </w:style>
  <w:style w:type="character" w:customStyle="1" w:styleId="EncabezadoCar">
    <w:name w:val="Encabezado Car"/>
    <w:basedOn w:val="DefaultParagraphFont"/>
    <w:link w:val="Header"/>
    <w:rsid w:val="003F0F67"/>
  </w:style>
  <w:style w:type="paragraph" w:styleId="Footer">
    <w:name w:val="footer"/>
    <w:basedOn w:val="Normal"/>
    <w:link w:val="PiedepginaCar"/>
    <w:uiPriority w:val="99"/>
    <w:unhideWhenUsed/>
    <w:rsid w:val="003F0F67"/>
    <w:pPr>
      <w:tabs>
        <w:tab w:val="center" w:pos="4680"/>
        <w:tab w:val="right" w:pos="9360"/>
      </w:tabs>
      <w:spacing w:after="0"/>
    </w:pPr>
    <w:rPr>
      <w:rFonts w:ascii="Times New Roman" w:hAnsi="Times New Roman"/>
      <w:b/>
      <w:sz w:val="20"/>
      <w:lang w:val="en-US"/>
    </w:rPr>
  </w:style>
  <w:style w:type="character" w:customStyle="1" w:styleId="PiedepginaCar">
    <w:name w:val="Pie de página Car"/>
    <w:basedOn w:val="DefaultParagraphFont"/>
    <w:link w:val="Footer"/>
    <w:uiPriority w:val="99"/>
    <w:rsid w:val="003F0F67"/>
    <w:rPr>
      <w:rFonts w:ascii="Times New Roman" w:hAnsi="Times New Roman"/>
      <w:b/>
      <w:sz w:val="20"/>
    </w:rPr>
  </w:style>
  <w:style w:type="character" w:styleId="CommentReference">
    <w:name w:val="annotation reference"/>
    <w:basedOn w:val="DefaultParagraphFont"/>
    <w:uiPriority w:val="99"/>
    <w:rsid w:val="000F3DF7"/>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www.zotero.org/google-docs/?OM9Btv" TargetMode="External" /><Relationship Id="rId11" Type="http://schemas.openxmlformats.org/officeDocument/2006/relationships/hyperlink" Target="https://www.zotero.org/google-docs/?2GmyCZ" TargetMode="External" /><Relationship Id="rId12" Type="http://schemas.openxmlformats.org/officeDocument/2006/relationships/hyperlink" Target="https://www.zotero.org/google-docs/?sRZqJW" TargetMode="External" /><Relationship Id="rId13" Type="http://schemas.openxmlformats.org/officeDocument/2006/relationships/hyperlink" Target="https://www.zotero.org/google-docs/?9lTg5x" TargetMode="External" /><Relationship Id="rId14" Type="http://schemas.openxmlformats.org/officeDocument/2006/relationships/hyperlink" Target="https://www.zotero.org/google-docs/?lZ0QO7" TargetMode="External" /><Relationship Id="rId15" Type="http://schemas.openxmlformats.org/officeDocument/2006/relationships/hyperlink" Target="https://www.zotero.org/google-docs/?cxHhxq" TargetMode="External" /><Relationship Id="rId16" Type="http://schemas.openxmlformats.org/officeDocument/2006/relationships/hyperlink" Target="https://www.zotero.org/google-docs/?MBpVOB" TargetMode="External" /><Relationship Id="rId17" Type="http://schemas.openxmlformats.org/officeDocument/2006/relationships/hyperlink" Target="https://www.zotero.org/google-docs/?tezQZF" TargetMode="External" /><Relationship Id="rId18" Type="http://schemas.openxmlformats.org/officeDocument/2006/relationships/hyperlink" Target="https://www.zotero.org/google-docs/?Zcu0r4" TargetMode="External" /><Relationship Id="rId19" Type="http://schemas.openxmlformats.org/officeDocument/2006/relationships/hyperlink" Target="https://www.zotero.org/google-docs/?A6PR2F" TargetMode="External" /><Relationship Id="rId2" Type="http://schemas.openxmlformats.org/officeDocument/2006/relationships/webSettings" Target="webSettings.xml" /><Relationship Id="rId20" Type="http://schemas.openxmlformats.org/officeDocument/2006/relationships/hyperlink" Target="https://www.zotero.org/google-docs/?0lFEyZ" TargetMode="External" /><Relationship Id="rId21" Type="http://schemas.openxmlformats.org/officeDocument/2006/relationships/hyperlink" Target="https://www.zotero.org/google-docs/?NpuggU" TargetMode="External" /><Relationship Id="rId22" Type="http://schemas.openxmlformats.org/officeDocument/2006/relationships/hyperlink" Target="https://www.zotero.org/google-docs/?zuCxit" TargetMode="External" /><Relationship Id="rId23" Type="http://schemas.openxmlformats.org/officeDocument/2006/relationships/hyperlink" Target="https://www.zotero.org/google-docs/?axuvj9" TargetMode="External" /><Relationship Id="rId24" Type="http://schemas.openxmlformats.org/officeDocument/2006/relationships/hyperlink" Target="https://www.zotero.org/google-docs/?x1nZUx" TargetMode="External" /><Relationship Id="rId25" Type="http://schemas.openxmlformats.org/officeDocument/2006/relationships/hyperlink" Target="https://www.zotero.org/google-docs/?3eLMNs" TargetMode="External" /><Relationship Id="rId26" Type="http://schemas.openxmlformats.org/officeDocument/2006/relationships/hyperlink" Target="https://www.zotero.org/google-docs/?ileCWn" TargetMode="External" /><Relationship Id="rId27" Type="http://schemas.openxmlformats.org/officeDocument/2006/relationships/hyperlink" Target="https://www.zotero.org/google-docs/?9DCtZE" TargetMode="External" /><Relationship Id="rId28" Type="http://schemas.openxmlformats.org/officeDocument/2006/relationships/hyperlink" Target="https://www.zotero.org/google-docs/?JVmMFB" TargetMode="External" /><Relationship Id="rId29" Type="http://schemas.openxmlformats.org/officeDocument/2006/relationships/hyperlink" Target="https://www.zotero.org/google-docs/?TI8jco" TargetMode="External" /><Relationship Id="rId3" Type="http://schemas.openxmlformats.org/officeDocument/2006/relationships/fontTable" Target="fontTable.xml" /><Relationship Id="rId30" Type="http://schemas.openxmlformats.org/officeDocument/2006/relationships/hyperlink" Target="https://www.zotero.org/google-docs/?vc67hD" TargetMode="External" /><Relationship Id="rId31" Type="http://schemas.openxmlformats.org/officeDocument/2006/relationships/hyperlink" Target="https://www.zotero.org/google-docs/?FHEn3C" TargetMode="External" /><Relationship Id="rId32" Type="http://schemas.openxmlformats.org/officeDocument/2006/relationships/hyperlink" Target="https://www.zotero.org/google-docs/?8JFfm8" TargetMode="External" /><Relationship Id="rId33" Type="http://schemas.openxmlformats.org/officeDocument/2006/relationships/hyperlink" Target="https://www.zotero.org/google-docs/?TC5x04" TargetMode="External" /><Relationship Id="rId34" Type="http://schemas.openxmlformats.org/officeDocument/2006/relationships/hyperlink" Target="https://www.zotero.org/google-docs/?vqG0qm" TargetMode="External" /><Relationship Id="rId35" Type="http://schemas.openxmlformats.org/officeDocument/2006/relationships/hyperlink" Target="https://www.zotero.org/google-docs/?ceeNQd" TargetMode="External" /><Relationship Id="rId36" Type="http://schemas.openxmlformats.org/officeDocument/2006/relationships/hyperlink" Target="https://www.zotero.org/google-docs/?nWPvDu" TargetMode="External" /><Relationship Id="rId37" Type="http://schemas.openxmlformats.org/officeDocument/2006/relationships/hyperlink" Target="https://www.zotero.org/google-docs/?bXptwi" TargetMode="External" /><Relationship Id="rId38" Type="http://schemas.openxmlformats.org/officeDocument/2006/relationships/hyperlink" Target="https://www.zotero.org/google-docs/?PGzM9N" TargetMode="External" /><Relationship Id="rId39" Type="http://schemas.openxmlformats.org/officeDocument/2006/relationships/hyperlink" Target="https://www.zotero.org/google-docs/?Tumusi" TargetMode="External" /><Relationship Id="rId4" Type="http://schemas.microsoft.com/office/2011/relationships/commentsExtended" Target="commentsExtended.xml" /><Relationship Id="rId40" Type="http://schemas.openxmlformats.org/officeDocument/2006/relationships/hyperlink" Target="https://www.zotero.org/google-docs/?RVTuqo" TargetMode="External" /><Relationship Id="rId41" Type="http://schemas.openxmlformats.org/officeDocument/2006/relationships/hyperlink" Target="https://www.zotero.org/google-docs/?v9oOZn" TargetMode="External" /><Relationship Id="rId42" Type="http://schemas.openxmlformats.org/officeDocument/2006/relationships/hyperlink" Target="https://www.zotero.org/google-docs/?0HP0i7" TargetMode="External" /><Relationship Id="rId43" Type="http://schemas.openxmlformats.org/officeDocument/2006/relationships/hyperlink" Target="https://www.zotero.org/google-docs/?7qUKEG" TargetMode="External" /><Relationship Id="rId44" Type="http://schemas.openxmlformats.org/officeDocument/2006/relationships/hyperlink" Target="https://www.zotero.org/google-docs/?FNaCkN" TargetMode="External" /><Relationship Id="rId45" Type="http://schemas.openxmlformats.org/officeDocument/2006/relationships/hyperlink" Target="https://www.zotero.org/google-docs/?f4VkHW" TargetMode="External" /><Relationship Id="rId46" Type="http://schemas.openxmlformats.org/officeDocument/2006/relationships/hyperlink" Target="https://www.zotero.org/google-docs/?M5ZDsr" TargetMode="External" /><Relationship Id="rId47" Type="http://schemas.openxmlformats.org/officeDocument/2006/relationships/hyperlink" Target="https://www.zotero.org/google-docs/?ZU4rg8" TargetMode="External" /><Relationship Id="rId48" Type="http://schemas.openxmlformats.org/officeDocument/2006/relationships/hyperlink" Target="https://www.zotero.org/google-docs/?5VKQZc" TargetMode="External" /><Relationship Id="rId49" Type="http://schemas.openxmlformats.org/officeDocument/2006/relationships/hyperlink" Target="https://www.zotero.org/google-docs/?a3QIal" TargetMode="External" /><Relationship Id="rId5" Type="http://schemas.microsoft.com/office/2016/09/relationships/commentsIds" Target="commentsIds.xml" /><Relationship Id="rId50" Type="http://schemas.openxmlformats.org/officeDocument/2006/relationships/hyperlink" Target="https://www.zotero.org/google-docs/?oFtTZ7" TargetMode="External" /><Relationship Id="rId51" Type="http://schemas.openxmlformats.org/officeDocument/2006/relationships/hyperlink" Target="https://www.zotero.org/google-docs/?hQirCz" TargetMode="External" /><Relationship Id="rId52" Type="http://schemas.openxmlformats.org/officeDocument/2006/relationships/hyperlink" Target="https://www.zotero.org/google-docs/?w1TwxQ" TargetMode="External" /><Relationship Id="rId53" Type="http://schemas.openxmlformats.org/officeDocument/2006/relationships/hyperlink" Target="https://www.zotero.org/google-docs/?I3XYpc" TargetMode="External" /><Relationship Id="rId54" Type="http://schemas.openxmlformats.org/officeDocument/2006/relationships/hyperlink" Target="https://www.zotero.org/google-docs/?Ec4Hcs" TargetMode="External" /><Relationship Id="rId55" Type="http://schemas.openxmlformats.org/officeDocument/2006/relationships/hyperlink" Target="https://www.zotero.org/google-docs/?cvj5Cb" TargetMode="External" /><Relationship Id="rId56" Type="http://schemas.openxmlformats.org/officeDocument/2006/relationships/hyperlink" Target="https://imagej.nih.gov/ij/plugins/rgb-measure.html" TargetMode="External" /><Relationship Id="rId57" Type="http://schemas.openxmlformats.org/officeDocument/2006/relationships/hyperlink" Target="https://www.zotero.org/google-docs/?dc86UO" TargetMode="External" /><Relationship Id="rId58" Type="http://schemas.openxmlformats.org/officeDocument/2006/relationships/hyperlink" Target="https://www.zotero.org/google-docs/?N045rh" TargetMode="External" /><Relationship Id="rId59" Type="http://schemas.openxmlformats.org/officeDocument/2006/relationships/hyperlink" Target="https://www.zotero.org/google-docs/?MGsNq5" TargetMode="External" /><Relationship Id="rId6" Type="http://schemas.openxmlformats.org/officeDocument/2006/relationships/comments" Target="comments.xml" /><Relationship Id="rId60" Type="http://schemas.openxmlformats.org/officeDocument/2006/relationships/hyperlink" Target="https://www.zotero.org/google-docs/?FsGail" TargetMode="External" /><Relationship Id="rId61" Type="http://schemas.openxmlformats.org/officeDocument/2006/relationships/hyperlink" Target="https://www.zotero.org/google-docs/?HhrrDU" TargetMode="External" /><Relationship Id="rId62" Type="http://schemas.openxmlformats.org/officeDocument/2006/relationships/hyperlink" Target="https://www.zotero.org/google-docs/?1I0o3y" TargetMode="External" /><Relationship Id="rId63" Type="http://schemas.openxmlformats.org/officeDocument/2006/relationships/hyperlink" Target="https://www.zotero.org/google-docs/?xxhkmJ" TargetMode="External" /><Relationship Id="rId64" Type="http://schemas.openxmlformats.org/officeDocument/2006/relationships/hyperlink" Target="https://www.zotero.org/google-docs/?IDpQRC" TargetMode="External" /><Relationship Id="rId65" Type="http://schemas.openxmlformats.org/officeDocument/2006/relationships/hyperlink" Target="https://www.zotero.org/google-docs/?knvdO2" TargetMode="External" /><Relationship Id="rId66" Type="http://schemas.openxmlformats.org/officeDocument/2006/relationships/hyperlink" Target="https://www.zotero.org/google-docs/?qtObKc" TargetMode="External" /><Relationship Id="rId67" Type="http://schemas.openxmlformats.org/officeDocument/2006/relationships/hyperlink" Target="https://www.zotero.org/google-docs/?liMTUD" TargetMode="External" /><Relationship Id="rId68" Type="http://schemas.openxmlformats.org/officeDocument/2006/relationships/hyperlink" Target="https://www.zotero.org/google-docs/?CzxJLJ" TargetMode="External" /><Relationship Id="rId69" Type="http://schemas.openxmlformats.org/officeDocument/2006/relationships/hyperlink" Target="https://www.zotero.org/google-docs/?4aG49l" TargetMode="External" /><Relationship Id="rId7" Type="http://schemas.openxmlformats.org/officeDocument/2006/relationships/hyperlink" Target="mailto:karl.schmid@uni-hohenheim.de" TargetMode="External" /><Relationship Id="rId70" Type="http://schemas.openxmlformats.org/officeDocument/2006/relationships/hyperlink" Target="https://www.zotero.org/google-docs/?88WIBU" TargetMode="External" /><Relationship Id="rId71" Type="http://schemas.openxmlformats.org/officeDocument/2006/relationships/hyperlink" Target="https://www.zotero.org/google-docs/?1PGjNP" TargetMode="External" /><Relationship Id="rId72" Type="http://schemas.openxmlformats.org/officeDocument/2006/relationships/hyperlink" Target="https://www.zotero.org/google-docs/?jaioPw" TargetMode="External" /><Relationship Id="rId73" Type="http://schemas.openxmlformats.org/officeDocument/2006/relationships/hyperlink" Target="https://www.zotero.org/google-docs/?D3uagD" TargetMode="External" /><Relationship Id="rId74" Type="http://schemas.openxmlformats.org/officeDocument/2006/relationships/hyperlink" Target="https://www.zotero.org/google-docs/?S61beW" TargetMode="External" /><Relationship Id="rId75" Type="http://schemas.openxmlformats.org/officeDocument/2006/relationships/hyperlink" Target="https://www.zotero.org/google-docs/?cTfVW1" TargetMode="External" /><Relationship Id="rId76" Type="http://schemas.openxmlformats.org/officeDocument/2006/relationships/hyperlink" Target="https://www.zotero.org/google-docs/?90c6Hc" TargetMode="External" /><Relationship Id="rId77" Type="http://schemas.openxmlformats.org/officeDocument/2006/relationships/hyperlink" Target="https://www.zotero.org/google-docs/?4azRh0" TargetMode="External" /><Relationship Id="rId78" Type="http://schemas.openxmlformats.org/officeDocument/2006/relationships/hyperlink" Target="https://www.zotero.org/google-docs/?EtKYdk" TargetMode="External" /><Relationship Id="rId79" Type="http://schemas.openxmlformats.org/officeDocument/2006/relationships/hyperlink" Target="https://www.zotero.org/google-docs/?ElpvUv" TargetMode="External" /><Relationship Id="rId8" Type="http://schemas.openxmlformats.org/officeDocument/2006/relationships/hyperlink" Target="https://github.com/Flavjack/quinoa_panicle_phenotyping" TargetMode="External" /><Relationship Id="rId80" Type="http://schemas.openxmlformats.org/officeDocument/2006/relationships/hyperlink" Target="https://www.zotero.org/google-docs/?htUV33" TargetMode="External" /><Relationship Id="rId81" Type="http://schemas.openxmlformats.org/officeDocument/2006/relationships/hyperlink" Target="https://www.zotero.org/google-docs/?60IIXq" TargetMode="External" /><Relationship Id="rId82" Type="http://schemas.openxmlformats.org/officeDocument/2006/relationships/hyperlink" Target="https://www.zotero.org/google-docs/?KDONz6" TargetMode="External" /><Relationship Id="rId83" Type="http://schemas.openxmlformats.org/officeDocument/2006/relationships/image" Target="media/image1.png" /><Relationship Id="rId84" Type="http://schemas.openxmlformats.org/officeDocument/2006/relationships/image" Target="media/image2.png" /><Relationship Id="rId85" Type="http://schemas.openxmlformats.org/officeDocument/2006/relationships/image" Target="media/image3.jpeg" /><Relationship Id="rId86" Type="http://schemas.openxmlformats.org/officeDocument/2006/relationships/image" Target="media/image4.jpeg" /><Relationship Id="rId87" Type="http://schemas.openxmlformats.org/officeDocument/2006/relationships/image" Target="media/image5.jpeg" /><Relationship Id="rId88" Type="http://schemas.openxmlformats.org/officeDocument/2006/relationships/footer" Target="footer1.xml" /><Relationship Id="rId89" Type="http://schemas.openxmlformats.org/officeDocument/2006/relationships/theme" Target="theme/theme1.xml" /><Relationship Id="rId9" Type="http://schemas.openxmlformats.org/officeDocument/2006/relationships/hyperlink" Target="https://www.zotero.org/google-docs/?6YYpPH" TargetMode="External" /><Relationship Id="rId90" Type="http://schemas.openxmlformats.org/officeDocument/2006/relationships/numbering" Target="numbering.xml" /><Relationship Id="rId91" Type="http://schemas.openxmlformats.org/officeDocument/2006/relationships/styles" Target="styl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0</cp:revision>
  <dcterms:created xsi:type="dcterms:W3CDTF">2024-11-25T04:39:31Z</dcterms:created>
  <dcterms:modified xsi:type="dcterms:W3CDTF">2024-11-25T04:39:31Z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E1">
    <vt:filetime>2024-11-25T04:51:31Z</vt:filetime>
  </property>
  <property fmtid="{D5CDD505-2E9C-101B-9397-08002B2CF9AE}" pid="11" name="section-numbers">
    <vt:lpwstr>True</vt:lpwstr>
  </property>
  <property fmtid="{D5CDD505-2E9C-101B-9397-08002B2CF9AE}" pid="12" name="toc-title">
    <vt:lpwstr>Table of contents</vt:lpwstr>
  </property>
</Properties>
</file>